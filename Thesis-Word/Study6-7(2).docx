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3AFCED" w14:textId="2F5F9BC5" w:rsidR="005A379F" w:rsidRPr="00835D90" w:rsidRDefault="00953EDA" w:rsidP="00D91ABE">
      <w:pPr>
        <w:pStyle w:val="Title"/>
        <w:rPr>
          <w:rFonts w:eastAsia="Times New Roman"/>
          <w:sz w:val="29"/>
          <w:szCs w:val="29"/>
        </w:rPr>
      </w:pPr>
      <w:r w:rsidRPr="00835D90">
        <w:rPr>
          <w:rFonts w:eastAsia="Times New Roman"/>
          <w:sz w:val="29"/>
          <w:szCs w:val="29"/>
        </w:rPr>
        <w:t xml:space="preserve">Focused on the </w:t>
      </w:r>
      <w:r w:rsidR="00DF6972" w:rsidRPr="00835D90">
        <w:rPr>
          <w:rFonts w:eastAsia="Times New Roman"/>
          <w:sz w:val="29"/>
          <w:szCs w:val="29"/>
        </w:rPr>
        <w:t>task</w:t>
      </w:r>
      <w:r w:rsidR="00755AD6" w:rsidRPr="00835D90">
        <w:rPr>
          <w:rFonts w:eastAsia="Times New Roman"/>
          <w:sz w:val="29"/>
          <w:szCs w:val="29"/>
        </w:rPr>
        <w:t xml:space="preserve">: feedback on </w:t>
      </w:r>
      <w:r w:rsidR="00717545" w:rsidRPr="00835D90">
        <w:rPr>
          <w:rFonts w:eastAsia="Times New Roman"/>
          <w:sz w:val="29"/>
          <w:szCs w:val="29"/>
        </w:rPr>
        <w:t xml:space="preserve">interruption durations </w:t>
      </w:r>
      <w:r w:rsidR="00F83834" w:rsidRPr="00835D90">
        <w:rPr>
          <w:rFonts w:eastAsia="Times New Roman"/>
          <w:sz w:val="29"/>
          <w:szCs w:val="29"/>
        </w:rPr>
        <w:t xml:space="preserve">shortens interruptions and </w:t>
      </w:r>
      <w:r w:rsidR="0099322F" w:rsidRPr="00835D90">
        <w:rPr>
          <w:rFonts w:eastAsia="Times New Roman"/>
          <w:sz w:val="29"/>
          <w:szCs w:val="29"/>
        </w:rPr>
        <w:t>discourages distractions</w:t>
      </w:r>
    </w:p>
    <w:p w14:paraId="6805F3AD" w14:textId="164FBB8F" w:rsidR="005A379F" w:rsidRPr="00835D90" w:rsidRDefault="008E1FC4" w:rsidP="008005F1">
      <w:pPr>
        <w:pStyle w:val="Heading1"/>
        <w:rPr>
          <w:sz w:val="20"/>
        </w:rPr>
      </w:pPr>
      <w:r w:rsidRPr="00835D90">
        <w:t>Abstract</w:t>
      </w:r>
    </w:p>
    <w:p w14:paraId="3EFC1CD0" w14:textId="47440293" w:rsidR="006E157B" w:rsidRPr="00835D90" w:rsidRDefault="005A379F" w:rsidP="00560870">
      <w:pPr>
        <w:pStyle w:val="Paragraph"/>
      </w:pPr>
      <w:r w:rsidRPr="00835D90">
        <w:t xml:space="preserve">Data entry often involves looking up certain information and entering </w:t>
      </w:r>
      <w:r w:rsidR="00C948A2" w:rsidRPr="00835D90">
        <w:t xml:space="preserve">this into a data entry system. </w:t>
      </w:r>
      <w:r w:rsidRPr="00835D90">
        <w:t>Switching away from the data en</w:t>
      </w:r>
      <w:r w:rsidR="00685ECF" w:rsidRPr="00835D90">
        <w:t xml:space="preserve">try interface can be disruptive: </w:t>
      </w:r>
      <w:r w:rsidRPr="00835D90">
        <w:t>it slows people down and can increase errors. </w:t>
      </w:r>
      <w:r w:rsidR="000539A5" w:rsidRPr="00835D90">
        <w:t>Moreover</w:t>
      </w:r>
      <w:r w:rsidRPr="00835D90">
        <w:t xml:space="preserve">, </w:t>
      </w:r>
      <w:r w:rsidR="00BB7122" w:rsidRPr="00835D90">
        <w:t xml:space="preserve">depending on where the information </w:t>
      </w:r>
      <w:r w:rsidR="00C3124E" w:rsidRPr="00835D90">
        <w:t xml:space="preserve">has to be retrieved </w:t>
      </w:r>
      <w:r w:rsidR="00BB7122" w:rsidRPr="00835D90">
        <w:t xml:space="preserve">from, </w:t>
      </w:r>
      <w:r w:rsidRPr="00835D90">
        <w:t>people can get distracted and forget</w:t>
      </w:r>
      <w:r w:rsidR="00BB7122" w:rsidRPr="00835D90">
        <w:t xml:space="preserve"> to return to the task</w:t>
      </w:r>
      <w:r w:rsidRPr="00835D90">
        <w:t xml:space="preserve">. </w:t>
      </w:r>
      <w:r w:rsidR="00CC0A1F" w:rsidRPr="00835D90">
        <w:t>In this paper, we</w:t>
      </w:r>
      <w:r w:rsidR="00E162CE" w:rsidRPr="00835D90">
        <w:t xml:space="preserve"> </w:t>
      </w:r>
      <w:r w:rsidR="000821D4" w:rsidRPr="00835D90">
        <w:t xml:space="preserve">report two studies to </w:t>
      </w:r>
      <w:r w:rsidR="00E162CE" w:rsidRPr="00835D90">
        <w:t xml:space="preserve">investigate whether giving </w:t>
      </w:r>
      <w:r w:rsidR="00800FF0" w:rsidRPr="00835D90">
        <w:t xml:space="preserve">people </w:t>
      </w:r>
      <w:r w:rsidR="00E162CE" w:rsidRPr="00835D90">
        <w:t xml:space="preserve">feedback on how long </w:t>
      </w:r>
      <w:r w:rsidR="00800FF0" w:rsidRPr="00835D90">
        <w:t>they</w:t>
      </w:r>
      <w:r w:rsidR="00E162CE" w:rsidRPr="00835D90">
        <w:t xml:space="preserve"> are away for has an</w:t>
      </w:r>
      <w:del w:id="0" w:author="Duncan Brumby" w:date="2018-05-03T09:57:00Z">
        <w:r w:rsidR="00E162CE" w:rsidRPr="00835D90" w:rsidDel="00AD17B5">
          <w:delText>y</w:delText>
        </w:r>
      </w:del>
      <w:r w:rsidR="00E162CE" w:rsidRPr="00835D90">
        <w:t xml:space="preserve"> effect on </w:t>
      </w:r>
      <w:r w:rsidR="00D1207E" w:rsidRPr="00835D90">
        <w:t>people’s self-interruption behaviour</w:t>
      </w:r>
      <w:r w:rsidR="009868B0" w:rsidRPr="00835D90">
        <w:t xml:space="preserve"> during data entry work</w:t>
      </w:r>
      <w:r w:rsidR="00E162CE" w:rsidRPr="00835D90">
        <w:t xml:space="preserve">. </w:t>
      </w:r>
      <w:r w:rsidRPr="00835D90">
        <w:t xml:space="preserve">An online study was conducted </w:t>
      </w:r>
      <w:r w:rsidR="00790F45" w:rsidRPr="00835D90">
        <w:t>in which</w:t>
      </w:r>
      <w:r w:rsidR="00CA18E9" w:rsidRPr="00835D90">
        <w:t xml:space="preserve"> participants</w:t>
      </w:r>
      <w:r w:rsidRPr="00835D90">
        <w:t xml:space="preserve"> </w:t>
      </w:r>
      <w:r w:rsidR="00F51DC9" w:rsidRPr="00835D90">
        <w:t>had</w:t>
      </w:r>
      <w:r w:rsidR="00DD0850" w:rsidRPr="00835D90">
        <w:t xml:space="preserve"> to enter </w:t>
      </w:r>
      <w:r w:rsidR="003E53FC" w:rsidRPr="00835D90">
        <w:t>numeric codes</w:t>
      </w:r>
      <w:r w:rsidR="00FA33DE" w:rsidRPr="00835D90">
        <w:t xml:space="preserve"> for a data entry </w:t>
      </w:r>
      <w:r w:rsidRPr="00835D90">
        <w:t>task</w:t>
      </w:r>
      <w:r w:rsidR="007E1903" w:rsidRPr="00835D90">
        <w:t xml:space="preserve"> into an online spreadsheet</w:t>
      </w:r>
      <w:r w:rsidRPr="00835D90">
        <w:t xml:space="preserve">. They had to </w:t>
      </w:r>
      <w:r w:rsidR="008925D3" w:rsidRPr="00835D90">
        <w:t>look u</w:t>
      </w:r>
      <w:r w:rsidR="008A5777" w:rsidRPr="00835D90">
        <w:t>p</w:t>
      </w:r>
      <w:r w:rsidR="00205DC9" w:rsidRPr="00835D90">
        <w:t xml:space="preserve"> these codes </w:t>
      </w:r>
      <w:r w:rsidRPr="00835D90">
        <w:t xml:space="preserve">in an email that was sent to </w:t>
      </w:r>
      <w:r w:rsidR="00A722AE" w:rsidRPr="00835D90">
        <w:t>their personal email</w:t>
      </w:r>
      <w:r w:rsidRPr="00835D90">
        <w:t xml:space="preserve"> </w:t>
      </w:r>
      <w:ins w:id="1" w:author="Duncan Brumby" w:date="2018-05-03T09:57:00Z">
        <w:r w:rsidR="000C546B" w:rsidRPr="00835D90">
          <w:t xml:space="preserve">address </w:t>
        </w:r>
      </w:ins>
      <w:r w:rsidR="000C3319" w:rsidRPr="00835D90">
        <w:t>upon starting</w:t>
      </w:r>
      <w:r w:rsidRPr="00835D90">
        <w:t xml:space="preserve"> the experiment. </w:t>
      </w:r>
      <w:del w:id="2" w:author="Duncan Brumby" w:date="2018-05-03T09:58:00Z">
        <w:r w:rsidR="00AA557A" w:rsidRPr="00835D90" w:rsidDel="00276AAC">
          <w:delText xml:space="preserve">We found that people </w:delText>
        </w:r>
      </w:del>
      <w:ins w:id="3" w:author="Duncan Brumby" w:date="2018-05-03T09:58:00Z">
        <w:r w:rsidR="00276AAC" w:rsidRPr="00835D90">
          <w:t xml:space="preserve">Results showed that participants </w:t>
        </w:r>
      </w:ins>
      <w:r w:rsidR="000B075C" w:rsidRPr="00835D90">
        <w:t xml:space="preserve">who were shown how long they were away for </w:t>
      </w:r>
      <w:r w:rsidR="00D2033B" w:rsidRPr="00835D90">
        <w:t>made shorter switches</w:t>
      </w:r>
      <w:r w:rsidR="00AA557A" w:rsidRPr="00835D90">
        <w:t xml:space="preserve">, </w:t>
      </w:r>
      <w:r w:rsidR="00D2033B" w:rsidRPr="00835D90">
        <w:t>were faster to complete the task</w:t>
      </w:r>
      <w:ins w:id="4" w:author="Duncan Brumby" w:date="2018-05-03T09:59:00Z">
        <w:r w:rsidR="00276AAC" w:rsidRPr="00835D90">
          <w:t>,</w:t>
        </w:r>
      </w:ins>
      <w:r w:rsidR="00D2033B" w:rsidRPr="00835D90">
        <w:t xml:space="preserve"> and made fewer data entry errors</w:t>
      </w:r>
      <w:r w:rsidR="0061254A" w:rsidRPr="00835D90">
        <w:t xml:space="preserve">. </w:t>
      </w:r>
      <w:ins w:id="5" w:author="Duncan Brumby" w:date="2018-05-03T10:00:00Z">
        <w:r w:rsidR="00E25350" w:rsidRPr="00835D90">
          <w:t xml:space="preserve">To see whether these </w:t>
        </w:r>
      </w:ins>
      <w:ins w:id="6" w:author="Duncan Brumby" w:date="2018-05-03T10:01:00Z">
        <w:r w:rsidR="00E25350" w:rsidRPr="00835D90">
          <w:t xml:space="preserve">effects </w:t>
        </w:r>
      </w:ins>
      <w:ins w:id="7" w:author="Duncan Brumby" w:date="2018-05-03T10:00:00Z">
        <w:r w:rsidR="00E25350" w:rsidRPr="00835D90">
          <w:t xml:space="preserve">generalise </w:t>
        </w:r>
      </w:ins>
      <w:ins w:id="8" w:author="Duncan Brumby" w:date="2018-05-03T10:01:00Z">
        <w:r w:rsidR="00E25350" w:rsidRPr="00835D90">
          <w:t xml:space="preserve">beyond the lab </w:t>
        </w:r>
      </w:ins>
      <w:ins w:id="9" w:author="Duncan Brumby" w:date="2018-05-03T10:00:00Z">
        <w:r w:rsidR="00E25350" w:rsidRPr="00835D90">
          <w:t xml:space="preserve">and are </w:t>
        </w:r>
      </w:ins>
      <w:ins w:id="10" w:author="Duncan Brumby" w:date="2018-05-03T10:01:00Z">
        <w:r w:rsidR="00E25350" w:rsidRPr="00835D90">
          <w:t xml:space="preserve">actual </w:t>
        </w:r>
      </w:ins>
      <w:ins w:id="11" w:author="Duncan Brumby" w:date="2018-05-03T10:00:00Z">
        <w:r w:rsidR="00E25350" w:rsidRPr="00835D90">
          <w:t>benefit to people working in office settings,</w:t>
        </w:r>
      </w:ins>
      <w:commentRangeStart w:id="12"/>
      <w:del w:id="13" w:author="Duncan Brumby" w:date="2018-05-03T10:00:00Z">
        <w:r w:rsidR="00EE1168" w:rsidRPr="00835D90" w:rsidDel="00E25350">
          <w:delText xml:space="preserve">To understand whether time feedback </w:delText>
        </w:r>
        <w:r w:rsidR="0032449B" w:rsidRPr="00835D90" w:rsidDel="00E25350">
          <w:delText>could</w:delText>
        </w:r>
        <w:r w:rsidR="00EE1168" w:rsidRPr="00835D90" w:rsidDel="00E25350">
          <w:delText xml:space="preserve"> help people in managing self-interruptions</w:delText>
        </w:r>
        <w:r w:rsidR="00130619" w:rsidRPr="00835D90" w:rsidDel="00E25350">
          <w:delText xml:space="preserve"> at the office</w:delText>
        </w:r>
        <w:r w:rsidR="00EE1168" w:rsidRPr="00835D90" w:rsidDel="00E25350">
          <w:delText>,</w:delText>
        </w:r>
      </w:del>
      <w:r w:rsidR="00EE1168" w:rsidRPr="00835D90">
        <w:t xml:space="preserve"> </w:t>
      </w:r>
      <w:commentRangeEnd w:id="12"/>
      <w:r w:rsidR="00D71A6B" w:rsidRPr="00835D90">
        <w:rPr>
          <w:rStyle w:val="CommentReference"/>
        </w:rPr>
        <w:commentReference w:id="12"/>
      </w:r>
      <w:r w:rsidR="00EE1168" w:rsidRPr="00835D90">
        <w:t>we</w:t>
      </w:r>
      <w:r w:rsidR="005A5748" w:rsidRPr="00835D90">
        <w:t xml:space="preserve"> then</w:t>
      </w:r>
      <w:r w:rsidR="00EE1168" w:rsidRPr="00835D90">
        <w:t xml:space="preserve"> conducted a two-week field study where </w:t>
      </w:r>
      <w:r w:rsidR="0005405A" w:rsidRPr="00835D90">
        <w:t xml:space="preserve">office workers used </w:t>
      </w:r>
      <w:r w:rsidR="00EE1168" w:rsidRPr="00835D90">
        <w:t xml:space="preserve">a browser extension </w:t>
      </w:r>
      <w:r w:rsidR="00F745FA" w:rsidRPr="00835D90">
        <w:t>during</w:t>
      </w:r>
      <w:r w:rsidR="00EE1168" w:rsidRPr="00835D90">
        <w:t xml:space="preserve"> data entry work </w:t>
      </w:r>
      <w:r w:rsidR="006A71B4" w:rsidRPr="00835D90">
        <w:t xml:space="preserve">which </w:t>
      </w:r>
      <w:r w:rsidR="005E6245" w:rsidRPr="00835D90">
        <w:t>prompted</w:t>
      </w:r>
      <w:r w:rsidR="00EE1168" w:rsidRPr="00835D90">
        <w:t xml:space="preserve"> a notification </w:t>
      </w:r>
      <w:r w:rsidR="006A7D66" w:rsidRPr="00835D90">
        <w:t>showing</w:t>
      </w:r>
      <w:r w:rsidR="00850C2D" w:rsidRPr="00835D90">
        <w:t xml:space="preserve"> the </w:t>
      </w:r>
      <w:r w:rsidR="00AA7D8F" w:rsidRPr="00835D90">
        <w:t>duration</w:t>
      </w:r>
      <w:r w:rsidR="00850C2D" w:rsidRPr="00835D90">
        <w:t xml:space="preserve"> of their interruptions. Qualitative resu</w:t>
      </w:r>
      <w:r w:rsidR="00ED38F3" w:rsidRPr="00835D90">
        <w:t>lts from intervi</w:t>
      </w:r>
      <w:r w:rsidR="00884E84" w:rsidRPr="00835D90">
        <w:t xml:space="preserve">ews </w:t>
      </w:r>
      <w:r w:rsidR="00F90333" w:rsidRPr="00835D90">
        <w:t>revealed</w:t>
      </w:r>
      <w:r w:rsidR="000C4232" w:rsidRPr="00835D90">
        <w:t xml:space="preserve"> that</w:t>
      </w:r>
      <w:r w:rsidR="00884E84" w:rsidRPr="00835D90">
        <w:t xml:space="preserve"> time feedback </w:t>
      </w:r>
      <w:r w:rsidR="00C972C9" w:rsidRPr="00835D90">
        <w:t xml:space="preserve">made participants </w:t>
      </w:r>
      <w:r w:rsidR="00F90333" w:rsidRPr="00835D90">
        <w:t xml:space="preserve">reflect on what they were doing during interruptions, and </w:t>
      </w:r>
      <w:r w:rsidR="009868B0" w:rsidRPr="00835D90">
        <w:t xml:space="preserve">they </w:t>
      </w:r>
      <w:r w:rsidR="00F90333" w:rsidRPr="00835D90">
        <w:t xml:space="preserve">used this insight to reduce the number and length of </w:t>
      </w:r>
      <w:r w:rsidR="003C056E" w:rsidRPr="00835D90">
        <w:t>their</w:t>
      </w:r>
      <w:r w:rsidR="00F90333" w:rsidRPr="00835D90">
        <w:t xml:space="preserve"> </w:t>
      </w:r>
      <w:r w:rsidR="00884E84" w:rsidRPr="00835D90">
        <w:t>interruptions.</w:t>
      </w:r>
      <w:r w:rsidR="00FF7DC8" w:rsidRPr="00835D90">
        <w:t xml:space="preserve"> </w:t>
      </w:r>
      <w:r w:rsidR="009D0C14" w:rsidRPr="00835D90">
        <w:t>We conclude that g</w:t>
      </w:r>
      <w:r w:rsidR="00F55AB7" w:rsidRPr="00835D90">
        <w:t xml:space="preserve">iving people feedback on the time of their </w:t>
      </w:r>
      <w:r w:rsidR="006741E0" w:rsidRPr="00835D90">
        <w:t>switches</w:t>
      </w:r>
      <w:r w:rsidR="00236936" w:rsidRPr="00835D90">
        <w:t xml:space="preserve"> may make </w:t>
      </w:r>
      <w:del w:id="14" w:author="Duncan Brumby" w:date="2018-05-03T10:02:00Z">
        <w:r w:rsidR="00236936" w:rsidRPr="00835D90" w:rsidDel="00AC311F">
          <w:delText xml:space="preserve">people </w:delText>
        </w:r>
      </w:del>
      <w:ins w:id="15" w:author="Duncan Brumby" w:date="2018-05-03T10:02:00Z">
        <w:r w:rsidR="00AC311F" w:rsidRPr="00835D90">
          <w:t xml:space="preserve">them </w:t>
        </w:r>
      </w:ins>
      <w:r w:rsidR="00236936" w:rsidRPr="00835D90">
        <w:t xml:space="preserve">more aware of their </w:t>
      </w:r>
      <w:r w:rsidR="006741E0" w:rsidRPr="00835D90">
        <w:t>switching</w:t>
      </w:r>
      <w:r w:rsidR="00236936" w:rsidRPr="00835D90">
        <w:t xml:space="preserve"> behaviour</w:t>
      </w:r>
      <w:del w:id="16" w:author="Duncan Brumby" w:date="2018-05-03T10:02:00Z">
        <w:r w:rsidR="00236936" w:rsidRPr="00835D90" w:rsidDel="00AC311F">
          <w:delText>,</w:delText>
        </w:r>
      </w:del>
      <w:r w:rsidR="00236936" w:rsidRPr="00835D90">
        <w:t xml:space="preserve"> and </w:t>
      </w:r>
      <w:r w:rsidR="005F2BE9" w:rsidRPr="00835D90">
        <w:t>can assist users to focus on</w:t>
      </w:r>
      <w:r w:rsidR="00907B5D" w:rsidRPr="00835D90">
        <w:t xml:space="preserve"> a task</w:t>
      </w:r>
      <w:r w:rsidR="005F2BE9" w:rsidRPr="00835D90">
        <w:t>.</w:t>
      </w:r>
    </w:p>
    <w:p w14:paraId="451DAC43" w14:textId="0AB6C0A1" w:rsidR="004E77A1" w:rsidRPr="00835D90" w:rsidRDefault="004E77A1" w:rsidP="008005F1">
      <w:pPr>
        <w:pStyle w:val="Heading1"/>
      </w:pPr>
      <w:r w:rsidRPr="00835D90">
        <w:t>Introduction</w:t>
      </w:r>
    </w:p>
    <w:p w14:paraId="233EA886" w14:textId="5044F816" w:rsidR="008C1EEB" w:rsidRPr="00835D90" w:rsidRDefault="00DB2FAE" w:rsidP="00782A4B">
      <w:pPr>
        <w:pStyle w:val="Paragraph"/>
        <w:ind w:firstLine="0"/>
      </w:pPr>
      <w:r w:rsidRPr="00835D90">
        <w:t xml:space="preserve">Many computer tasks require the user to access and collect information from different sources, and it is difficult to maintain focus. </w:t>
      </w:r>
      <w:r w:rsidR="00373F63" w:rsidRPr="00835D90">
        <w:t xml:space="preserve">For example, </w:t>
      </w:r>
      <w:r w:rsidR="00C42301" w:rsidRPr="00835D90">
        <w:t>an office worker</w:t>
      </w:r>
      <w:r w:rsidR="00373F63" w:rsidRPr="00835D90">
        <w:t xml:space="preserve"> </w:t>
      </w:r>
      <w:r w:rsidR="00D03E9D" w:rsidRPr="00835D90">
        <w:t>might</w:t>
      </w:r>
      <w:r w:rsidR="00373F63" w:rsidRPr="00835D90">
        <w:t xml:space="preserve"> be </w:t>
      </w:r>
      <w:r w:rsidR="00C42301" w:rsidRPr="00835D90">
        <w:t>inputting</w:t>
      </w:r>
      <w:r w:rsidR="00373F63" w:rsidRPr="00835D90">
        <w:t xml:space="preserve"> </w:t>
      </w:r>
      <w:r w:rsidR="00C42301" w:rsidRPr="00835D90">
        <w:t xml:space="preserve">financial information in </w:t>
      </w:r>
      <w:r w:rsidR="00373F63" w:rsidRPr="00835D90">
        <w:t xml:space="preserve">a spreadsheet, </w:t>
      </w:r>
      <w:r w:rsidR="00C42301" w:rsidRPr="00835D90">
        <w:t>has</w:t>
      </w:r>
      <w:r w:rsidR="00373F63" w:rsidRPr="00835D90">
        <w:t xml:space="preserve"> to open up email to look up</w:t>
      </w:r>
      <w:r w:rsidR="00C42301" w:rsidRPr="00835D90">
        <w:t xml:space="preserve"> a relevant account number</w:t>
      </w:r>
      <w:r w:rsidR="00373F63" w:rsidRPr="00835D90">
        <w:t xml:space="preserve">, and </w:t>
      </w:r>
      <w:ins w:id="17" w:author="Duncan Brumby" w:date="2018-05-03T10:03:00Z">
        <w:r w:rsidR="0005605D" w:rsidRPr="00835D90">
          <w:t xml:space="preserve">get distracted by </w:t>
        </w:r>
      </w:ins>
      <w:del w:id="18" w:author="Duncan Brumby" w:date="2018-05-03T10:03:00Z">
        <w:r w:rsidR="00C42301" w:rsidRPr="00835D90" w:rsidDel="0005605D">
          <w:delText>end up replying</w:delText>
        </w:r>
        <w:r w:rsidR="00373F63" w:rsidRPr="00835D90" w:rsidDel="0005605D">
          <w:delText xml:space="preserve"> to </w:delText>
        </w:r>
      </w:del>
      <w:ins w:id="19" w:author="Duncan Brumby" w:date="2018-05-03T10:03:00Z">
        <w:r w:rsidR="0005605D" w:rsidRPr="00835D90">
          <w:t xml:space="preserve">the need to respond to an urgent but </w:t>
        </w:r>
      </w:ins>
      <w:r w:rsidR="00373F63" w:rsidRPr="00835D90">
        <w:t>unrelated message</w:t>
      </w:r>
      <w:del w:id="20" w:author="Duncan Brumby" w:date="2018-05-03T10:04:00Z">
        <w:r w:rsidR="00373F63" w:rsidRPr="00835D90" w:rsidDel="0005605D">
          <w:delText>s</w:delText>
        </w:r>
      </w:del>
      <w:r w:rsidR="00373F63" w:rsidRPr="00835D90">
        <w:t xml:space="preserve"> instead. </w:t>
      </w:r>
      <w:r w:rsidR="008753FD" w:rsidRPr="00835D90">
        <w:t xml:space="preserve">In addition, people can </w:t>
      </w:r>
      <w:r w:rsidR="00D25ED0" w:rsidRPr="00835D90">
        <w:t xml:space="preserve">be triggered to </w:t>
      </w:r>
      <w:r w:rsidR="008753FD" w:rsidRPr="00835D90">
        <w:t xml:space="preserve">further self-interrupt their work for </w:t>
      </w:r>
      <w:r w:rsidR="00BD71AF" w:rsidRPr="00835D90">
        <w:t>other off-task</w:t>
      </w:r>
      <w:r w:rsidR="008753FD" w:rsidRPr="00835D90">
        <w:t xml:space="preserve"> activities </w:t>
      </w:r>
      <w:r w:rsidR="008753FD" w:rsidRPr="00835D90">
        <w:fldChar w:fldCharType="begin" w:fldLock="1"/>
      </w:r>
      <w:r w:rsidR="003156C2" w:rsidRPr="00835D90">
        <w:instrText>ADDIN CSL_CITATION { "citationItems" : [ { "id" : "ITEM-1", "itemData" : { "ISBN" : "9781605582467", "author" : [ { "dropping-particle" : "", "family" : "Jin", "given" : "Jing", "non-dropping-particle" : "", "parse-names" : false, "suffix" : "" }, { "dropping-particle" : "", "family" : "Dabbish", "given" : "Laura A", "non-dropping-particle" : "", "parse-names" : false, "suffix" : "" } ], "container-title" : "CHI'09", "id" : "ITEM-1", "issued" : { "date-parts" : [ [ "2009" ] ] }, "note" : "Czwerwinski et al. [8]: diary-based study; 40% of task switches were self-initiated and did not involve proceeding to next logical task\nMark et al. [16]: 50% of interruptions were internal or people interrupting themselves; tasks that were internally interrupted were less likely to be later resumed than externally interrupted tasks\n[13,16]: people switched tasks or were interrupted every 12 min on average during work\n\nExperiment\n- shadowed users as they completed their usual work tasks (1h)\n=&amp;gt; done in [13,16,19] as well\n- retrospective interviews (30-60min): asked about pre-switch activity, post-switch activity, reason for switching\n- only internally task-switches taken into analysis (so not someone else interrupting the user)\n\nResults\n- interrupted themselves 3 times per hour on average\n7 categories of switching\n\n1. Adjustment: improve work environment\n2. Break: perform more desirable task\n3. Inquiry: users sought out additional information to aid them in primary task\n4. Recollection: users remembered they needed to perform different task\n5. Routine: user interrupted themselves out of habit\n6. Trigger: user initiated new task that was cued by stimulus in primary task\n7. Wait: when user had to wait in order to continue primary task\n\nroutine most frequently observed type\ntriggers occurred least often but had longest duration\n\nMotivation\nbreaks, recollections, routines: inititated by internal processes\nadjustments, triggers, waits, inquiries: motivated by situation\n\nLimitations\n- observer presence can influence participant behaviour\n- only small sample of participants: may not have been representative\n\nQuestions JB:\n- doesn't presence observer influence behaviour?", "page" : "1799-1808", "title" : "Self-Interruption on the Computer: A Typology of Discretionary Task Interleaving", "type" : "paper-conference" }, "uris" : [ "http://www.mendeley.com/documents/?uuid=3755ce60-f640-4b29-b218-faf3cb377524" ] } ], "mendeley" : { "formattedCitation" : "(Jin &amp; Dabbish, 2009)", "plainTextFormattedCitation" : "(Jin &amp; Dabbish, 2009)", "previouslyFormattedCitation" : "(Jin &amp; Dabbish, 2009)" }, "properties" : {  }, "schema" : "https://github.com/citation-style-language/schema/raw/master/csl-citation.json" }</w:instrText>
      </w:r>
      <w:r w:rsidR="008753FD" w:rsidRPr="00835D90">
        <w:fldChar w:fldCharType="separate"/>
      </w:r>
      <w:r w:rsidR="008753FD" w:rsidRPr="00835D90">
        <w:rPr>
          <w:noProof/>
        </w:rPr>
        <w:t>(Jin &amp; Dabbish, 2009)</w:t>
      </w:r>
      <w:r w:rsidR="008753FD" w:rsidRPr="00835D90">
        <w:fldChar w:fldCharType="end"/>
      </w:r>
      <w:r w:rsidR="008753FD" w:rsidRPr="00835D90">
        <w:t>.</w:t>
      </w:r>
      <w:r w:rsidR="007B0D8B" w:rsidRPr="00835D90">
        <w:t xml:space="preserve"> </w:t>
      </w:r>
      <w:r w:rsidR="00044217" w:rsidRPr="00835D90">
        <w:t xml:space="preserve">Can people be supported in minimising </w:t>
      </w:r>
      <w:r w:rsidR="00AE05B5" w:rsidRPr="00835D90">
        <w:t xml:space="preserve">these </w:t>
      </w:r>
      <w:commentRangeStart w:id="21"/>
      <w:ins w:id="22" w:author="Duncan Brumby" w:date="2018-05-03T10:05:00Z">
        <w:r w:rsidR="003627DA" w:rsidRPr="00835D90">
          <w:t>digital</w:t>
        </w:r>
      </w:ins>
      <w:ins w:id="23" w:author="Duncan Brumby" w:date="2018-05-03T10:04:00Z">
        <w:r w:rsidR="003627DA" w:rsidRPr="00835D90">
          <w:t xml:space="preserve"> </w:t>
        </w:r>
      </w:ins>
      <w:commentRangeEnd w:id="21"/>
      <w:ins w:id="24" w:author="Duncan Brumby" w:date="2018-05-03T10:05:00Z">
        <w:r w:rsidR="00C56F52" w:rsidRPr="00835D90">
          <w:rPr>
            <w:rStyle w:val="CommentReference"/>
          </w:rPr>
          <w:commentReference w:id="21"/>
        </w:r>
      </w:ins>
      <w:r w:rsidR="00044217" w:rsidRPr="00835D90">
        <w:t>distractions?</w:t>
      </w:r>
    </w:p>
    <w:p w14:paraId="5BA39AFD" w14:textId="0D6FD545" w:rsidR="00610AC2" w:rsidRPr="00835D90" w:rsidRDefault="00FD4ED1" w:rsidP="0082701F">
      <w:pPr>
        <w:pStyle w:val="Paragraph"/>
      </w:pPr>
      <w:r w:rsidRPr="00835D90">
        <w:t xml:space="preserve">Prior work has </w:t>
      </w:r>
      <w:r w:rsidR="001A5A73" w:rsidRPr="00835D90">
        <w:t>explored</w:t>
      </w:r>
      <w:r w:rsidR="00941511" w:rsidRPr="00835D90">
        <w:t xml:space="preserve"> </w:t>
      </w:r>
      <w:r w:rsidR="001A5A73" w:rsidRPr="00835D90">
        <w:t>several approaches</w:t>
      </w:r>
      <w:r w:rsidR="00941511" w:rsidRPr="00835D90">
        <w:t xml:space="preserve"> to mitigate self-interruptions and improve people’s focus, for example by blocking </w:t>
      </w:r>
      <w:r w:rsidR="005815BD" w:rsidRPr="00835D90">
        <w:t xml:space="preserve">distracting </w:t>
      </w:r>
      <w:r w:rsidR="00941511" w:rsidRPr="00835D90">
        <w:t>sources</w:t>
      </w:r>
      <w:r w:rsidR="008C6660" w:rsidRPr="00835D90">
        <w:t xml:space="preserve"> </w:t>
      </w:r>
      <w:r w:rsidR="008C6660" w:rsidRPr="00835D90">
        <w:fldChar w:fldCharType="begin" w:fldLock="1"/>
      </w:r>
      <w:r w:rsidR="002B1C50">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"id" : "ITEM-2", "itemData" : {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"ITEM-2", "issued" : { "date-parts" : [ [ "2018" ] ] }, "publisher-place" : "Montreal, Canada", "title" : "Effects of Individual Differences in Blocking Workplace Distractions", "type" : "paper-conference" }, "uris" : [ "http://www.mendeley.com/documents/?uuid=a12a8af6-b4d8-303a-9d64-023d9288b151" ] } ], "mendeley" : { "formattedCitation" : "(Kim, Cho, &amp; Lee, 2017; Mark, Czerwinski, &amp; Iqbal, 2018)", "plainTextFormattedCitation" : "(Kim, Cho, &amp; Lee, 2017; Mark, Czerwinski, &amp; Iqbal, 2018)", "previouslyFormattedCitation" : "(Kim, Cho, &amp; Lee, 2017; Mark, Czerwinski, &amp; Iqbal, 2018)" }, "properties" : {  }, "schema" : "https://github.com/citation-style-language/schema/raw/master/csl-citation.json" }</w:instrText>
      </w:r>
      <w:r w:rsidR="008C6660" w:rsidRPr="00835D90">
        <w:fldChar w:fldCharType="separate"/>
      </w:r>
      <w:r w:rsidR="002B1C50" w:rsidRPr="002B1C50">
        <w:rPr>
          <w:noProof/>
        </w:rPr>
        <w:t>(Kim, Cho, &amp; Lee, 2017; Mark, Czerwinski, &amp; Iqbal, 2018)</w:t>
      </w:r>
      <w:r w:rsidR="008C6660" w:rsidRPr="00835D90">
        <w:fldChar w:fldCharType="end"/>
      </w:r>
      <w:r w:rsidR="00941511" w:rsidRPr="00835D90">
        <w:t>, or tracking computer usage and allowing users to reflect on their behaviour</w:t>
      </w:r>
      <w:r w:rsidR="008C6660" w:rsidRPr="00835D90">
        <w:t xml:space="preserve"> </w:t>
      </w:r>
      <w:r w:rsidR="008C6660" w:rsidRPr="00835D90">
        <w:fldChar w:fldCharType="begin" w:fldLock="1"/>
      </w:r>
      <w:r w:rsidR="008C6660" w:rsidRPr="00835D90">
        <w:instrText>ADDIN CSL_CITATION { "citationItems" : [ { "id" : "ITEM-1", "itemData" : { "URL" : "https://www.manictime.com", "accessed" : { "date-parts" : [ [ "2018", "1", "9" ] ] }, "id" : "ITEM-1", "issued" : { "date-parts" : [ [ "2018" ] ] }, "title" : "ManicTime", "type" : "webpage" }, "uris" : [ "http://www.mendeley.com/documents/?uuid=82076081-7808-4020-b57f-ce4b6bc18cb8" ] }, { "id" : "ITEM-2", "itemData" : { "URL" : "https://www.rescuetime.com", "accessed" : { "date-parts" : [ [ "2018", "1", "9" ] ] }, "id" : "ITEM-2", "issued" : { "date-parts" : [ [ "2018" ] ] }, "title" : "RescueTime", "type" : "webpage" }, "uris" : [ "http://www.mendeley.com/documents/?uuid=4a42c9c2-5c27-4ecd-a8e5-23cda83e6023" ] } ], "mendeley" : { "formattedCitation" : "(\u201cManicTime,\u201d 2018, \u201cRescueTime,\u201d 2018)", "plainTextFormattedCitation" : "(\u201cManicTime,\u201d 2018, \u201cRescueTime,\u201d 2018)", "previouslyFormattedCitation" : "(\u201cManicTime,\u201d 2018, \u201cRescueTime,\u201d 2018)" }, "properties" : {  }, "schema" : "https://github.com/citation-style-language/schema/raw/master/csl-citation.json" }</w:instrText>
      </w:r>
      <w:r w:rsidR="008C6660" w:rsidRPr="00835D90">
        <w:fldChar w:fldCharType="separate"/>
      </w:r>
      <w:r w:rsidR="008C6660" w:rsidRPr="00835D90">
        <w:rPr>
          <w:noProof/>
        </w:rPr>
        <w:t>(“ManicTime,” 2018, “RescueTime,” 2018)</w:t>
      </w:r>
      <w:r w:rsidR="008C6660" w:rsidRPr="00835D90">
        <w:fldChar w:fldCharType="end"/>
      </w:r>
      <w:r w:rsidR="00941511" w:rsidRPr="00835D90">
        <w:t xml:space="preserve">. </w:t>
      </w:r>
      <w:r w:rsidR="006D2108" w:rsidRPr="00835D90">
        <w:t>However,</w:t>
      </w:r>
      <w:r w:rsidR="00610AC2" w:rsidRPr="00835D90">
        <w:t xml:space="preserve"> some distracting sources</w:t>
      </w:r>
      <w:r w:rsidR="00D43972" w:rsidRPr="00835D90">
        <w:t xml:space="preserve"> cannot be blocked as they</w:t>
      </w:r>
      <w:r w:rsidR="00610AC2" w:rsidRPr="00835D90">
        <w:t xml:space="preserve"> are needed for work, and</w:t>
      </w:r>
      <w:r w:rsidR="006D2108" w:rsidRPr="00835D90">
        <w:t xml:space="preserve"> interviews revealed that it is often not clear </w:t>
      </w:r>
      <w:r w:rsidR="00DD71BA" w:rsidRPr="00835D90">
        <w:t xml:space="preserve">to users </w:t>
      </w:r>
      <w:r w:rsidR="006D2108" w:rsidRPr="00835D90">
        <w:t xml:space="preserve">what to do with </w:t>
      </w:r>
      <w:r w:rsidR="00610AC2" w:rsidRPr="00835D90">
        <w:t>reflective</w:t>
      </w:r>
      <w:r w:rsidR="006D2108" w:rsidRPr="00835D90">
        <w:t xml:space="preserve"> data</w:t>
      </w:r>
      <w:r w:rsidR="00E812ED" w:rsidRPr="00835D90">
        <w:t xml:space="preserve"> </w:t>
      </w:r>
      <w:r w:rsidR="00E812ED" w:rsidRPr="00835D90">
        <w:fldChar w:fldCharType="begin" w:fldLock="1"/>
      </w:r>
      <w:r w:rsidR="00E812ED" w:rsidRPr="00835D90">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Cox, Bird, &amp; Cornish-Tresstail, 2014; Whittaker, Hollis, &amp; Guydish, 2016)", "plainTextFormattedCitation" : "(Collins, Cox, Bird, &amp; Cornish-Tresstail, 2014; Whittaker, Hollis, &amp; Guydish, 2016)", "previouslyFormattedCitation" : "(Collins, Cox, Bird, &amp; Cornish-Tresstail, 2014; Whittaker, Hollis, &amp; Guydish, 2016)" }, "properties" : {  }, "schema" : "https://github.com/citation-style-language/schema/raw/master/csl-citation.json" }</w:instrText>
      </w:r>
      <w:r w:rsidR="00E812ED" w:rsidRPr="00835D90">
        <w:fldChar w:fldCharType="separate"/>
      </w:r>
      <w:r w:rsidR="00E812ED" w:rsidRPr="00835D90">
        <w:rPr>
          <w:noProof/>
        </w:rPr>
        <w:t>(Collins, Cox, Bird, &amp; Cornish-Tresstail, 2014; Whittaker, Hollis, &amp; Guydish, 2016)</w:t>
      </w:r>
      <w:r w:rsidR="00E812ED" w:rsidRPr="00835D90">
        <w:fldChar w:fldCharType="end"/>
      </w:r>
      <w:r w:rsidR="006D2108" w:rsidRPr="00835D90">
        <w:t>.</w:t>
      </w:r>
      <w:r w:rsidR="0082701F" w:rsidRPr="00835D90">
        <w:t xml:space="preserve"> </w:t>
      </w:r>
      <w:r w:rsidR="00610AC2" w:rsidRPr="00835D90">
        <w:t xml:space="preserve">As a result, the effectiveness of these interventions on improving focus is unclear. </w:t>
      </w:r>
    </w:p>
    <w:p w14:paraId="1FBFC8AA" w14:textId="494FF522" w:rsidR="00FD4ED1" w:rsidRPr="00835D90" w:rsidRDefault="007E51B6" w:rsidP="0082701F">
      <w:pPr>
        <w:pStyle w:val="Paragraph"/>
      </w:pPr>
      <w:r w:rsidRPr="00835D90">
        <w:t xml:space="preserve">There </w:t>
      </w:r>
      <w:r w:rsidR="007D4095" w:rsidRPr="00835D90">
        <w:t xml:space="preserve">is some </w:t>
      </w:r>
      <w:r w:rsidR="00F85AFD" w:rsidRPr="00835D90">
        <w:t>support</w:t>
      </w:r>
      <w:r w:rsidR="007D4095" w:rsidRPr="00835D90">
        <w:t xml:space="preserve"> that</w:t>
      </w:r>
      <w:r w:rsidR="0034328C" w:rsidRPr="00835D90">
        <w:t xml:space="preserve"> </w:t>
      </w:r>
      <w:r w:rsidR="007D4095" w:rsidRPr="00835D90">
        <w:t xml:space="preserve">alerts about people’s use of time may help task focus. </w:t>
      </w:r>
      <w:r w:rsidR="0034328C" w:rsidRPr="00835D90">
        <w:t xml:space="preserve">For example, </w:t>
      </w:r>
      <w:r w:rsidR="008C3711" w:rsidRPr="00835D90">
        <w:t>an alert</w:t>
      </w:r>
      <w:r w:rsidR="0034328C" w:rsidRPr="00835D90">
        <w:t xml:space="preserve"> when switch</w:t>
      </w:r>
      <w:r w:rsidR="008C3711" w:rsidRPr="00835D90">
        <w:t>ing</w:t>
      </w:r>
      <w:r w:rsidR="0034328C" w:rsidRPr="00835D90">
        <w:t xml:space="preserve"> </w:t>
      </w:r>
      <w:r w:rsidR="00060A4F" w:rsidRPr="00835D90">
        <w:t>t</w:t>
      </w:r>
      <w:r w:rsidR="0034328C" w:rsidRPr="00835D90">
        <w:t>asks</w:t>
      </w:r>
      <w:r w:rsidR="00060A4F" w:rsidRPr="00835D90">
        <w:t xml:space="preserve"> </w:t>
      </w:r>
      <w:r w:rsidR="00D43972" w:rsidRPr="00835D90">
        <w:t>help</w:t>
      </w:r>
      <w:r w:rsidR="00577C8A" w:rsidRPr="00835D90">
        <w:t>ed</w:t>
      </w:r>
      <w:r w:rsidR="00D43972" w:rsidRPr="00835D90">
        <w:t xml:space="preserve"> people focus better on one task </w:t>
      </w:r>
      <w:r w:rsidR="00060A4F" w:rsidRPr="00835D90">
        <w:t>(</w:t>
      </w:r>
      <w:r w:rsidR="00167510" w:rsidRPr="00835D90">
        <w:t>find reference</w:t>
      </w:r>
      <w:r w:rsidR="00060A4F" w:rsidRPr="00835D90">
        <w:t>)</w:t>
      </w:r>
      <w:r w:rsidR="0066636F" w:rsidRPr="00835D90">
        <w:t xml:space="preserve">. Furthermore, a message </w:t>
      </w:r>
      <w:r w:rsidR="0034328C" w:rsidRPr="00835D90">
        <w:t xml:space="preserve">encouraging people to stay focused after </w:t>
      </w:r>
      <w:r w:rsidR="00DE75ED" w:rsidRPr="00835D90">
        <w:t>an interruption</w:t>
      </w:r>
      <w:r w:rsidR="0034328C" w:rsidRPr="00835D90">
        <w:t xml:space="preserve"> reduced </w:t>
      </w:r>
      <w:ins w:id="25" w:author="Duncan Brumby" w:date="2018-05-03T10:06:00Z">
        <w:r w:rsidR="00EC5956" w:rsidRPr="00835D90">
          <w:t xml:space="preserve">the </w:t>
        </w:r>
      </w:ins>
      <w:r w:rsidR="0034328C" w:rsidRPr="00835D90">
        <w:t>number of switches to unrelated tasks dur</w:t>
      </w:r>
      <w:r w:rsidR="00CB4684" w:rsidRPr="00835D90">
        <w:t xml:space="preserve">ing online crowdsourcing work </w:t>
      </w:r>
      <w:r w:rsidR="00CB4684" w:rsidRPr="00835D90">
        <w:fldChar w:fldCharType="begin" w:fldLock="1"/>
      </w:r>
      <w:r w:rsidR="00CB4684" w:rsidRPr="00835D90">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Cox, &amp; Brumby, 2016)", "plainTextFormattedCitation" : "(Gould, Cox, &amp; Brumby, 2016)", "previouslyFormattedCitation" : "(Gould, Cox, &amp; Brumby, 2016)" }, "properties" : {  }, "schema" : "https://github.com/citation-style-language/schema/raw/master/csl-citation.json" }</w:instrText>
      </w:r>
      <w:r w:rsidR="00CB4684" w:rsidRPr="00835D90">
        <w:fldChar w:fldCharType="separate"/>
      </w:r>
      <w:r w:rsidR="00CB4684" w:rsidRPr="00835D90">
        <w:rPr>
          <w:noProof/>
        </w:rPr>
        <w:t>(Gould, Cox, &amp; Brumby, 2016)</w:t>
      </w:r>
      <w:r w:rsidR="00CB4684" w:rsidRPr="00835D90">
        <w:fldChar w:fldCharType="end"/>
      </w:r>
      <w:r w:rsidR="0034328C" w:rsidRPr="00835D90">
        <w:t xml:space="preserve">.  </w:t>
      </w:r>
      <w:r w:rsidR="007D4095" w:rsidRPr="00835D90">
        <w:t xml:space="preserve">Recognising that switches occur as part of the task, we consider whether the duration of switches can be reduced by giving people real-time feedback on how long they switch away for during a data entry task. This is important to consider, because the longer people interrupt, the more disruptive it is </w:t>
      </w:r>
      <w:r w:rsidR="007D4095" w:rsidRPr="00835D90">
        <w:fldChar w:fldCharType="begin" w:fldLock="1"/>
      </w:r>
      <w:r w:rsidR="007D4095" w:rsidRPr="00835D90">
        <w:instrText>ADDIN CSL_CITATION { "citationItems" : [ { "id" : "ITEM-1", "itemData" : { "DOI" : "10.1037/a0014402", "ISBN" : "1939-2192", "ISSN" : "1939-2192", "PMID" : "19102614", "abstract" : "The time to resume task goals after an interruption varied depending on the duration and cognitive demand of interruptions, as predicted by the memory for goals model (Altmann &amp; Trafton, 2002). Three experiments using an interleaved tasks interruption paradigm showed that longer and more demanding interruptions led to longer resumption times in a hierarchical, interactive task. The resumption time profile for durations up to 1 min supported the role of decay in defining resumption costs, and the interaction between duration and demand supported the importance of goal rehearsal in mitigating decay. These findings supported the memory for goals model, and had practical implications for context where tasks are frequently interleaved such as office settings, driving, emergency rooms, and aircraft cockpits.", "author" : [ { "dropping-particle" : "", "family" : "Monk", "given" : "Christopher A.", "non-dropping-particle" : "", "parse-names" : false, "suffix" : "" }, { "dropping-particle" : "", "family" : "Trafton", "given" : "J. Gregory", "non-dropping-particle" : "", "parse-names" : false, "suffix" : "" }, { "dropping-particle" : "", "family" : "Boehm-Davis", "given" : "Deborah A.", "non-dropping-particle" : "", "parse-names" : false, "suffix" : "" } ], "container-title" : "Journal of Experimental Psychology: Applied", "id" : "ITEM-1", "issue" : "4", "issued" : { "date-parts" : [ [ "2008" ] ] }, "page" : "299-313", "title" : "The effect of interruption duration and demand on resuming suspended goals.", "type" : "article-journal", "volume" : "14" }, "uris" : [ "http://www.mendeley.com/documents/?uuid=d17db185-1d17-4a57-a6e8-7598396b199f" ] } ], "mendeley" : { "formattedCitation" : "(Monk, Trafton, &amp; Boehm-Davis, 2008)", "plainTextFormattedCitation" : "(Monk, Trafton, &amp; Boehm-Davis, 2008)", "previouslyFormattedCitation" : "(Monk, Trafton, &amp; Boehm-Davis, 2008)" }, "properties" : {  }, "schema" : "https://github.com/citation-style-language/schema/raw/master/csl-citation.json" }</w:instrText>
      </w:r>
      <w:r w:rsidR="007D4095" w:rsidRPr="00835D90">
        <w:fldChar w:fldCharType="separate"/>
      </w:r>
      <w:r w:rsidR="007D4095" w:rsidRPr="00835D90">
        <w:rPr>
          <w:noProof/>
        </w:rPr>
        <w:t>(Monk, Trafton, &amp; Boehm-Davis, 2008)</w:t>
      </w:r>
      <w:r w:rsidR="007D4095" w:rsidRPr="00835D90">
        <w:fldChar w:fldCharType="end"/>
      </w:r>
      <w:r w:rsidR="007D4095" w:rsidRPr="00835D90">
        <w:t xml:space="preserve">, and the harder it is to resume a task </w:t>
      </w:r>
      <w:r w:rsidR="007D4095" w:rsidRPr="00835D90">
        <w:fldChar w:fldCharType="begin" w:fldLock="1"/>
      </w:r>
      <w:r w:rsidR="00E55E53" w:rsidRPr="00835D90">
        <w:instrText>ADDIN CSL_CITATION { "citationItems" : [ { "id" : "ITEM-1", "itemData" : { "DOI" : "10.1037/xap0000117", "abstract" : "We investigated effects of task interruption on procedural performance, focusing on the effect of interruption length on the rates of different categories of error at the point of task resumption. Interruption length affected errors involving loss of place in the procedure (sequence errors) but not errors involving incorrect execution of a correct step (nonsequence errors), implicating memory for past performance, rather than generalized attentional resources, as the disrupted cognitive process. Within the category of sequence errors, interruption length produced a complex pattern of effects, with repetitions of the preinterruption step showing different effects than errors at other offsets from the correct step. A cognitive model we developed previously accounts for the results in terms of decay and rehearsal of memory for past performance and activation spreading through a procedural representation of task knowledge. The model links different types of errors to different cognitive processes, informs potential interventions, and predicts interruption effects for sequential tasks like problem solving and counting.", "author" : [ { "dropping-particle" : "", "family" : "Altmann", "given" : "Erik M.", "non-dropping-particle" : "", "parse-names" : false, "suffix" : "" }, { "dropping-particle" : "", "family" : "Trafton", "given" : "J. Gregory", "non-dropping-particle" : "", "parse-names" : false, "suffix" : "" }, { "dropping-particle" : "", "family" : "Hambrick", "given" : "David Z.", "non-dropping-particle" : "", "parse-names" : false, "suffix" : "" } ], "container-title" : "Journal of Experimental Psychology: Applied", "id" : "ITEM-1", "issue" : "2", "issued" : { "date-parts" : [ [ "2017" ] ] }, "page" : "216-229", "title" : "Effects of Interruption Length on Procedural Errors", "type" : "article-journal", "volume" : "23" }, "uris" : [ "http://www.mendeley.com/documents/?uuid=e3a14320-1225-374e-91f2-bc887b065bcf" ] } ], "mendeley" : { "formattedCitation" : "(Altmann, Trafton, &amp; Hambrick, 2017)", "plainTextFormattedCitation" : "(Altmann, Trafton, &amp; Hambrick, 2017)", "previouslyFormattedCitation" : "(Altmann, Trafton, &amp; Hambrick, 2017)" }, "properties" : {  }, "schema" : "https://github.com/citation-style-language/schema/raw/master/csl-citation.json" }</w:instrText>
      </w:r>
      <w:r w:rsidR="007D4095" w:rsidRPr="00835D90">
        <w:fldChar w:fldCharType="separate"/>
      </w:r>
      <w:r w:rsidR="007D4095" w:rsidRPr="00835D90">
        <w:rPr>
          <w:noProof/>
        </w:rPr>
        <w:t>(Altmann, Trafton, &amp; Hambrick, 2017)</w:t>
      </w:r>
      <w:r w:rsidR="007D4095" w:rsidRPr="00835D90">
        <w:fldChar w:fldCharType="end"/>
      </w:r>
      <w:r w:rsidR="007D4095" w:rsidRPr="00835D90">
        <w:t>.</w:t>
      </w:r>
      <w:r w:rsidR="006D2108" w:rsidRPr="00835D90">
        <w:t xml:space="preserve"> </w:t>
      </w:r>
    </w:p>
    <w:p w14:paraId="76F7F8F0" w14:textId="52461E50" w:rsidR="00782A4B" w:rsidRPr="00835D90" w:rsidRDefault="002706CF" w:rsidP="0082701F">
      <w:pPr>
        <w:pStyle w:val="Paragraph"/>
      </w:pPr>
      <w:r w:rsidRPr="00835D90">
        <w:t>In this paper, we present and evaluate</w:t>
      </w:r>
      <w:r w:rsidR="0063275B" w:rsidRPr="00835D90">
        <w:t xml:space="preserve"> a </w:t>
      </w:r>
      <w:r w:rsidRPr="00835D90">
        <w:t xml:space="preserve">browser </w:t>
      </w:r>
      <w:r w:rsidR="0063275B" w:rsidRPr="00835D90">
        <w:t xml:space="preserve">notification which shows users how long they on average switch away from a task. We evaluated the notification in two settings. </w:t>
      </w:r>
      <w:r w:rsidR="00024936" w:rsidRPr="00835D90">
        <w:t xml:space="preserve">Study 1 was an online experiment in which participants had </w:t>
      </w:r>
      <w:r w:rsidR="008C1AB1" w:rsidRPr="00835D90">
        <w:t xml:space="preserve">to enter numeric codes into an online form, which they had to retrieve from a message sent to their personal email. </w:t>
      </w:r>
      <w:r w:rsidR="00024936" w:rsidRPr="00835D90">
        <w:t>T</w:t>
      </w:r>
      <w:r w:rsidR="0063275B" w:rsidRPr="00835D90">
        <w:t xml:space="preserve">he aim of </w:t>
      </w:r>
      <w:r w:rsidR="00024936" w:rsidRPr="00835D90">
        <w:t>the study</w:t>
      </w:r>
      <w:r w:rsidR="0063275B" w:rsidRPr="00835D90">
        <w:t xml:space="preserve"> was to investigate</w:t>
      </w:r>
      <w:r w:rsidR="001B2AA8" w:rsidRPr="00835D90">
        <w:t xml:space="preserve"> whether the notification</w:t>
      </w:r>
      <w:r w:rsidR="0063275B" w:rsidRPr="00835D90">
        <w:t xml:space="preserve"> </w:t>
      </w:r>
      <w:r w:rsidR="008C1AB1" w:rsidRPr="00835D90">
        <w:t>could</w:t>
      </w:r>
      <w:r w:rsidR="00562CC8" w:rsidRPr="00835D90">
        <w:t xml:space="preserve"> reduce</w:t>
      </w:r>
      <w:r w:rsidR="0063275B" w:rsidRPr="00835D90">
        <w:t xml:space="preserve"> the duration and number of switches</w:t>
      </w:r>
      <w:r w:rsidR="00024936" w:rsidRPr="00835D90">
        <w:t xml:space="preserve">, and </w:t>
      </w:r>
      <w:r w:rsidR="006D544D" w:rsidRPr="00835D90">
        <w:t xml:space="preserve">whether this </w:t>
      </w:r>
      <w:ins w:id="26" w:author="Duncan Brumby" w:date="2018-05-03T10:07:00Z">
        <w:r w:rsidR="009C2C5D" w:rsidRPr="00835D90">
          <w:t xml:space="preserve">then led to measurable </w:t>
        </w:r>
      </w:ins>
      <w:del w:id="27" w:author="Duncan Brumby" w:date="2018-05-03T10:07:00Z">
        <w:r w:rsidR="006D544D" w:rsidRPr="00835D90" w:rsidDel="009C2C5D">
          <w:delText>improv</w:delText>
        </w:r>
      </w:del>
      <w:ins w:id="28" w:author="Duncan Brumby" w:date="2018-05-03T10:07:00Z">
        <w:r w:rsidR="009C2C5D" w:rsidRPr="00835D90">
          <w:t>improvements</w:t>
        </w:r>
      </w:ins>
      <w:del w:id="29" w:author="Duncan Brumby" w:date="2018-05-03T10:07:00Z">
        <w:r w:rsidR="006D544D" w:rsidRPr="00835D90" w:rsidDel="009C2C5D">
          <w:delText>ed</w:delText>
        </w:r>
      </w:del>
      <w:r w:rsidR="00024936" w:rsidRPr="00835D90">
        <w:t xml:space="preserve"> </w:t>
      </w:r>
      <w:ins w:id="30" w:author="Duncan Brumby" w:date="2018-05-03T10:07:00Z">
        <w:r w:rsidR="009C2C5D" w:rsidRPr="00835D90">
          <w:t xml:space="preserve">in </w:t>
        </w:r>
      </w:ins>
      <w:r w:rsidR="00024936" w:rsidRPr="00835D90">
        <w:t xml:space="preserve">task performance. </w:t>
      </w:r>
      <w:commentRangeStart w:id="31"/>
      <w:r w:rsidR="002140D8" w:rsidRPr="00835D90">
        <w:t>R</w:t>
      </w:r>
      <w:r w:rsidR="00782A4B" w:rsidRPr="00835D90">
        <w:t>esults show that the experimental group who received a notification made shorter switches than the control group.</w:t>
      </w:r>
      <w:commentRangeEnd w:id="31"/>
      <w:r w:rsidR="009C2C5D" w:rsidRPr="00835D90">
        <w:rPr>
          <w:rStyle w:val="CommentReference"/>
        </w:rPr>
        <w:commentReference w:id="31"/>
      </w:r>
      <w:r w:rsidR="00782A4B" w:rsidRPr="00835D90">
        <w:t xml:space="preserve"> In addition, they completed the data entry task faster and made fewer data entry errors. </w:t>
      </w:r>
      <w:r w:rsidR="00262254" w:rsidRPr="00835D90">
        <w:t>The aim of Study 2 was to understand how users would use the time information to adapt behaviour</w:t>
      </w:r>
      <w:r w:rsidR="00534B23" w:rsidRPr="00835D90">
        <w:t xml:space="preserve"> in their own work</w:t>
      </w:r>
      <w:r w:rsidR="00262254" w:rsidRPr="00835D90">
        <w:t xml:space="preserve">. </w:t>
      </w:r>
      <w:r w:rsidR="00E805C8" w:rsidRPr="00835D90">
        <w:t xml:space="preserve">The notification was implemented as a browser extension and deployed among nine office workers to use </w:t>
      </w:r>
      <w:r w:rsidR="00534B23" w:rsidRPr="00835D90">
        <w:t>during</w:t>
      </w:r>
      <w:r w:rsidR="00E805C8" w:rsidRPr="00835D90">
        <w:t xml:space="preserve"> data entry work.</w:t>
      </w:r>
      <w:r w:rsidR="00946240" w:rsidRPr="00835D90">
        <w:t xml:space="preserve"> Participants could select a task they wanted to focus on, and received a notification on their average switching time upon every switch they made away from the task.</w:t>
      </w:r>
      <w:r w:rsidR="00F94132" w:rsidRPr="00835D90">
        <w:t xml:space="preserve"> </w:t>
      </w:r>
      <w:r w:rsidR="009540A1" w:rsidRPr="00835D90">
        <w:t>After two weeks, we</w:t>
      </w:r>
      <w:r w:rsidR="00F94132" w:rsidRPr="00835D90">
        <w:t xml:space="preserve"> conducted semi-structured interviews </w:t>
      </w:r>
      <w:r w:rsidR="00000999" w:rsidRPr="00835D90">
        <w:t>with the</w:t>
      </w:r>
      <w:ins w:id="32" w:author="Duncan Brumby" w:date="2018-05-03T10:10:00Z">
        <w:r w:rsidR="00616810" w:rsidRPr="00835D90">
          <w:t>se</w:t>
        </w:r>
      </w:ins>
      <w:r w:rsidR="00000999" w:rsidRPr="00835D90">
        <w:t xml:space="preserve"> participants to discuss their experience using the extension.</w:t>
      </w:r>
      <w:r w:rsidR="00E805C8" w:rsidRPr="00835D90">
        <w:t xml:space="preserve"> </w:t>
      </w:r>
      <w:r w:rsidR="00731D93" w:rsidRPr="00835D90">
        <w:t xml:space="preserve">We found that the notification was a trigger for participants to reflect on what they were doing during prior interruptions, and where possible </w:t>
      </w:r>
      <w:r w:rsidR="00136B31" w:rsidRPr="00835D90">
        <w:t>they</w:t>
      </w:r>
      <w:r w:rsidR="00C470E8" w:rsidRPr="00835D90">
        <w:t xml:space="preserve"> </w:t>
      </w:r>
      <w:r w:rsidR="00731D93" w:rsidRPr="00835D90">
        <w:t>tried to cut out unnecessary time and reduce unnecessary interruptions.</w:t>
      </w:r>
      <w:ins w:id="33" w:author="Duncan Brumby" w:date="2018-05-03T10:10:00Z">
        <w:r w:rsidR="003B23C5" w:rsidRPr="00835D90">
          <w:t xml:space="preserve"> &lt;&lt;This work is important because? It makes XXX contribution. Etc&gt;&gt;</w:t>
        </w:r>
      </w:ins>
      <w:ins w:id="34" w:author="Judith Borghouts" w:date="2018-05-08T09:21:00Z">
        <w:r w:rsidR="00795872">
          <w:t xml:space="preserve"> This work contributes to </w:t>
        </w:r>
      </w:ins>
      <w:ins w:id="35" w:author="Judith Borghouts" w:date="2018-05-08T09:22:00Z">
        <w:r w:rsidR="00795872">
          <w:t xml:space="preserve">understanding </w:t>
        </w:r>
      </w:ins>
      <w:ins w:id="36" w:author="Judith Borghouts" w:date="2018-05-08T09:29:00Z">
        <w:r w:rsidR="00CA1DED">
          <w:t>xxx</w:t>
        </w:r>
      </w:ins>
      <w:ins w:id="37" w:author="Judith Borghouts" w:date="2018-05-08T09:22:00Z">
        <w:r w:rsidR="00795872">
          <w:t xml:space="preserve">, and how </w:t>
        </w:r>
      </w:ins>
      <w:ins w:id="38" w:author="Judith Borghouts" w:date="2018-05-08T09:28:00Z">
        <w:r w:rsidR="00B514F7">
          <w:t xml:space="preserve">an increased </w:t>
        </w:r>
      </w:ins>
      <w:ins w:id="39" w:author="Judith Borghouts" w:date="2018-05-08T09:23:00Z">
        <w:r w:rsidR="00941E1C">
          <w:t>awareness</w:t>
        </w:r>
      </w:ins>
      <w:ins w:id="40" w:author="Judith Borghouts" w:date="2018-05-08T09:22:00Z">
        <w:r w:rsidR="00795872">
          <w:t xml:space="preserve"> of interruption</w:t>
        </w:r>
      </w:ins>
      <w:ins w:id="41" w:author="Judith Borghouts" w:date="2018-05-08T09:23:00Z">
        <w:r w:rsidR="00941E1C">
          <w:t xml:space="preserve"> duration</w:t>
        </w:r>
      </w:ins>
      <w:ins w:id="42" w:author="Judith Borghouts" w:date="2018-05-08T09:22:00Z">
        <w:r w:rsidR="00795872">
          <w:t xml:space="preserve">s might </w:t>
        </w:r>
      </w:ins>
      <w:ins w:id="43" w:author="Judith Borghouts" w:date="2018-05-08T09:23:00Z">
        <w:r w:rsidR="00941E1C">
          <w:t xml:space="preserve">help users </w:t>
        </w:r>
      </w:ins>
      <w:ins w:id="44" w:author="Judith Borghouts" w:date="2018-05-08T09:26:00Z">
        <w:r w:rsidR="00C4694F">
          <w:t xml:space="preserve">address this. </w:t>
        </w:r>
      </w:ins>
    </w:p>
    <w:p w14:paraId="05584CED" w14:textId="02D7C814" w:rsidR="009C0900" w:rsidRPr="00835D90" w:rsidRDefault="009C0900" w:rsidP="009C0900">
      <w:pPr>
        <w:pStyle w:val="Heading1"/>
      </w:pPr>
      <w:r w:rsidRPr="00835D90">
        <w:t>BACKGROUND</w:t>
      </w:r>
    </w:p>
    <w:p w14:paraId="2735C7D1" w14:textId="6A81873E" w:rsidR="0005405A" w:rsidRPr="00835D90" w:rsidRDefault="00BD5802" w:rsidP="00EC4190">
      <w:pPr>
        <w:pStyle w:val="Heading2"/>
        <w:rPr>
          <w:lang w:val="en-GB"/>
        </w:rPr>
      </w:pPr>
      <w:r w:rsidRPr="00835D90">
        <w:rPr>
          <w:lang w:val="en-GB"/>
        </w:rPr>
        <w:t xml:space="preserve">Interruptions </w:t>
      </w:r>
      <w:r w:rsidR="001B3390" w:rsidRPr="00835D90">
        <w:rPr>
          <w:lang w:val="en-GB"/>
        </w:rPr>
        <w:t>and fragmentation of</w:t>
      </w:r>
      <w:r w:rsidRPr="00835D90">
        <w:rPr>
          <w:lang w:val="en-GB"/>
        </w:rPr>
        <w:t xml:space="preserve"> work</w:t>
      </w:r>
    </w:p>
    <w:p w14:paraId="0A97DBC7" w14:textId="73FFA219" w:rsidR="008A2710" w:rsidRPr="00835D90" w:rsidRDefault="000B4C76" w:rsidP="00EC4190">
      <w:pPr>
        <w:pStyle w:val="Paragraph"/>
      </w:pPr>
      <w:r w:rsidRPr="00835D90">
        <w:t>Computer</w:t>
      </w:r>
      <w:r w:rsidR="000C0E6E" w:rsidRPr="00835D90">
        <w:t xml:space="preserve"> work frequently gets interrupted</w:t>
      </w:r>
      <w:r w:rsidR="00B90295" w:rsidRPr="00835D90">
        <w:t xml:space="preserve">: on average, </w:t>
      </w:r>
      <w:r w:rsidR="00E252FA" w:rsidRPr="00835D90">
        <w:t xml:space="preserve">office </w:t>
      </w:r>
      <w:r w:rsidR="00022F0F" w:rsidRPr="00835D90">
        <w:t>workers</w:t>
      </w:r>
      <w:r w:rsidR="00B90295" w:rsidRPr="00835D90">
        <w:t xml:space="preserve"> </w:t>
      </w:r>
      <w:r w:rsidR="000C0E6E" w:rsidRPr="00835D90">
        <w:t>either</w:t>
      </w:r>
      <w:r w:rsidR="00D477DC" w:rsidRPr="00835D90">
        <w:t xml:space="preserve"> get interrupted</w:t>
      </w:r>
      <w:r w:rsidR="000C0E6E" w:rsidRPr="00835D90">
        <w:t xml:space="preserve"> or self-interrupt every three minutes</w:t>
      </w:r>
      <w:r w:rsidR="00ED1F7F" w:rsidRPr="00835D90">
        <w:t xml:space="preserve"> </w:t>
      </w:r>
      <w:r w:rsidR="00E55E53" w:rsidRPr="00835D90">
        <w:fldChar w:fldCharType="begin" w:fldLock="1"/>
      </w:r>
      <w:r w:rsidR="00E55E53" w:rsidRPr="00835D90">
        <w:instrText>ADDIN CSL_CITATION { "citationItems" : [ { "id" : "ITEM-1", "itemData" : { "ISBN" : "1581137028", "author" : [ { "dropping-particle" : "", "family" : "Gonzalez", "given" : "Victor M.", "non-dropping-particle" : "", "parse-names" : false, "suffix" : "" }, { "dropping-particle" : "", "family" : "Mark", "given" : "Gloria", "non-dropping-particle" : "", "parse-names" : false, "suffix" : "" } ], "container-title" : "Proceedings of the SIGCHI Conference on Human Factors in Computing Systems (CHI '04)", "id" : "ITEM-1", "issued" : { "date-parts" : [ [ "2004" ] ] }, "page" : "113-120", "publisher-place" : "Vienna, Austria", "title" : "\"Constant, Constant, Multi-tasking Craziness\": Managing Multiple Working Spheres", "type" : "paper-conference" }, "uris" : [ "http://www.mendeley.com/documents/?uuid=e8d1e027-1cc4-4393-87c0-b84edf2c9ea1" ] } ], "mendeley" : { "formattedCitation" : "(Gonzalez &amp; Mark, 2004)", "plainTextFormattedCitation" : "(Gonzalez &amp; Mark, 2004)", "previouslyFormattedCitation" : "(Gonzalez &amp; Mark, 2004)" }, "properties" : {  }, "schema" : "https://github.com/citation-style-language/schema/raw/master/csl-citation.json" }</w:instrText>
      </w:r>
      <w:r w:rsidR="00E55E53" w:rsidRPr="00835D90">
        <w:fldChar w:fldCharType="separate"/>
      </w:r>
      <w:r w:rsidR="00E55E53" w:rsidRPr="00835D90">
        <w:rPr>
          <w:noProof/>
        </w:rPr>
        <w:t>(Gonzalez &amp; Mark, 2004)</w:t>
      </w:r>
      <w:r w:rsidR="00E55E53" w:rsidRPr="00835D90">
        <w:fldChar w:fldCharType="end"/>
      </w:r>
      <w:r w:rsidR="00DD0E1B" w:rsidRPr="00835D90">
        <w:t xml:space="preserve">. </w:t>
      </w:r>
      <w:r w:rsidR="005D20BD" w:rsidRPr="00835D90">
        <w:t>People switch between tasks, but tasks themselves are also often fragmented: people have to switch between documents and applications to look</w:t>
      </w:r>
      <w:r w:rsidR="007B6296" w:rsidRPr="00835D90">
        <w:t xml:space="preserve"> up information for their task</w:t>
      </w:r>
      <w:r w:rsidR="005D20BD" w:rsidRPr="00835D90">
        <w:t xml:space="preserve">. </w:t>
      </w:r>
      <w:r w:rsidR="008A2710" w:rsidRPr="00835D90">
        <w:t>Some interruptions can be beneficial: for example, getting the right information can have a positive impact on work</w:t>
      </w:r>
      <w:r w:rsidR="002018BB" w:rsidRPr="00835D90">
        <w:t xml:space="preserve"> </w:t>
      </w:r>
      <w:r w:rsidR="002018BB" w:rsidRPr="00835D90">
        <w:fldChar w:fldCharType="begin" w:fldLock="1"/>
      </w:r>
      <w:r w:rsidR="002018BB" w:rsidRPr="00835D90">
        <w:instrText>ADDIN CSL_CITATION { "citationItems" : [ { "id" : "ITEM-1", "itemData" : { "ISBN" : "9781605582467", "author" : [ { "dropping-particle" : "", "family" : "Jin", "given" : "Jing", "non-dropping-particle" : "", "parse-names" : false, "suffix" : "" }, { "dropping-particle" : "", "family" : "Dabbish", "given" : "Laura A", "non-dropping-particle" : "", "parse-names" : false, "suffix" : "" } ], "container-title" : "CHI'09", "id" : "ITEM-1", "issued" : { "date-parts" : [ [ "2009" ] ] }, "note" : "Czwerwinski et al. [8]: diary-based study; 40% of task switches were self-initiated and did not involve proceeding to next logical task\nMark et al. [16]: 50% of interruptions were internal or people interrupting themselves; tasks that were internally interrupted were less likely to be later resumed than externally interrupted tasks\n[13,16]: people switched tasks or were interrupted every 12 min on average during work\n\nExperiment\n- shadowed users as they completed their usual work tasks (1h)\n=&amp;gt; done in [13,16,19] as well\n- retrospective interviews (30-60min): asked about pre-switch activity, post-switch activity, reason for switching\n- only internally task-switches taken into analysis (so not someone else interrupting the user)\n\nResults\n- interrupted themselves 3 times per hour on average\n7 categories of switching\n\n1. Adjustment: improve work environment\n2. Break: perform more desirable task\n3. Inquiry: users sought out additional information to aid them in primary task\n4. Recollection: users remembered they needed to perform different task\n5. Routine: user interrupted themselves out of habit\n6. Trigger: user initiated new task that was cued by stimulus in primary task\n7. Wait: when user had to wait in order to continue primary task\n\nroutine most frequently observed type\ntriggers occurred least often but had longest duration\n\nMotivation\nbreaks, recollections, routines: inititated by internal processes\nadjustments, triggers, waits, inquiries: motivated by situation\n\nLimitations\n- observer presence can influence participant behaviour\n- only small sample of participants: may not have been representative\n\nQuestions JB:\n- doesn't presence observer influence behaviour?", "page" : "1799-1808", "title" : "Self-Interruption on the Computer: A Typology of Discretionary Task Interleaving", "type" : "paper-conference" }, "uris" : [ "http://www.mendeley.com/documents/?uuid=3755ce60-f640-4b29-b218-faf3cb377524" ] } ], "mendeley" : { "formattedCitation" : "(Jin &amp; Dabbish, 2009)", "plainTextFormattedCitation" : "(Jin &amp; Dabbish, 2009)", "previouslyFormattedCitation" : "(Jin &amp; Dabbish, 2009)" }, "properties" : {  }, "schema" : "https://github.com/citation-style-language/schema/raw/master/csl-citation.json" }</w:instrText>
      </w:r>
      <w:r w:rsidR="002018BB" w:rsidRPr="00835D90">
        <w:fldChar w:fldCharType="separate"/>
      </w:r>
      <w:r w:rsidR="002018BB" w:rsidRPr="00835D90">
        <w:rPr>
          <w:noProof/>
        </w:rPr>
        <w:t>(Jin &amp; Dabbish, 2009)</w:t>
      </w:r>
      <w:r w:rsidR="002018BB" w:rsidRPr="00835D90">
        <w:fldChar w:fldCharType="end"/>
      </w:r>
      <w:r w:rsidR="008A2710" w:rsidRPr="00835D90">
        <w:t xml:space="preserve">, and short breaks can improve mood and </w:t>
      </w:r>
      <w:r w:rsidR="007C75E0" w:rsidRPr="00835D90">
        <w:t>re</w:t>
      </w:r>
      <w:r w:rsidR="002018BB" w:rsidRPr="00835D90">
        <w:t>store</w:t>
      </w:r>
      <w:r w:rsidR="008A2710" w:rsidRPr="00835D90">
        <w:t xml:space="preserve"> energy</w:t>
      </w:r>
      <w:r w:rsidR="002018BB" w:rsidRPr="00835D90">
        <w:t xml:space="preserve"> </w:t>
      </w:r>
      <w:r w:rsidR="002018BB" w:rsidRPr="00835D90">
        <w:fldChar w:fldCharType="begin" w:fldLock="1"/>
      </w:r>
      <w:r w:rsidR="002B1C50">
        <w:instrText>ADDIN CSL_CITATION { "citationItems" : [ { "id" : "ITEM-1", "itemData" : { "DOI" : "10.1145/2531602.2531673", "ISBN" : "9781450325400", "abstract" : "What makes people feel happy, engaged and challenged at work? We conducted an in situ study of Facebook and face- to-face interactions examining how they influence people\u2019s mood in the workplace. Thirty-two participants in an organization were each observed for five days in their natural work environment using automated data capture and experience sampling. Our results show that online and offline social interactions are associated with different moods, suggesting that they serve different purposes at work. Face-to-face interactions are associated with a positive mood throughout the day whereas Facebook use and engagement in work contribute to a positive feeling at the end of the day. Email use is associated with negative affect and along with multitasking, is associated with a feeling of engagement and challenge throughout the day. Our findings provide initial evidence of how online and offline interactions affect workplace mood, and could inform practices to improve employee morale", "author" : [ { "dropping-particle" : "", "family" : "Mark", "given" : "Gloria", "non-dropping-particle" : "", "parse-names" : false, "suffix" : "" }, { "dropping-particle" : "", "family" : "Iqbal", "given" : "Shamsi T.", "non-dropping-particle" : "", "parse-names" : false, "suffix" : "" }, { "dropping-particle" : "", "family" : "Czerwinski", "given" : "Mary", "non-dropping-particle" : "", "parse-names" : false, "suffix" : "" }, { "dropping-particle" : "", "family" : "Johns", "given" : "Paul", "non-dropping-particle" : "", "parse-names" : false, "suffix" : "" } ], "container-title" : "17th ACM conference on Computer supported cooperative work &amp; social computing", "id" : "ITEM-1", "issued" : { "date-parts" : [ [ "2014" ] ] }, "page" : "1082-1094", "title" : "Capturing the Mood : Facebook and Face-to-Face Encounters in the Workplace", "type" : "paper-conference" }, "uris" : [ "http://www.mendeley.com/documents/?uuid=78a86123-53ea-487a-ab43-9ba33acd9a66" ] } ], "mendeley" : { "formattedCitation" : "(Mark, Iqbal, Czerwinski, &amp; Johns, 2014)", "plainTextFormattedCitation" : "(Mark, Iqbal, Czerwinski, &amp; Johns, 2014)", "previouslyFormattedCitation" : "(Mark, Iqbal, Czerwinski, &amp; Johns, 2014)" }, "properties" : {  }, "schema" : "https://github.com/citation-style-language/schema/raw/master/csl-citation.json" }</w:instrText>
      </w:r>
      <w:r w:rsidR="002018BB" w:rsidRPr="00835D90">
        <w:fldChar w:fldCharType="separate"/>
      </w:r>
      <w:r w:rsidR="003351B6" w:rsidRPr="00835D90">
        <w:rPr>
          <w:noProof/>
        </w:rPr>
        <w:t>(Mark, Iqbal, Czerwinski, &amp; Johns, 2014)</w:t>
      </w:r>
      <w:r w:rsidR="002018BB" w:rsidRPr="00835D90">
        <w:fldChar w:fldCharType="end"/>
      </w:r>
      <w:r w:rsidR="008A2710" w:rsidRPr="00835D90">
        <w:t>. However, frequent or longer interruptions can reduce productivity, and both controlled and in-the-</w:t>
      </w:r>
      <w:r w:rsidR="008A2710" w:rsidRPr="00835D90">
        <w:lastRenderedPageBreak/>
        <w:t>wild studies have found a link between fragmented attention and a decrease in work performance (</w:t>
      </w:r>
      <w:r w:rsidR="00933272" w:rsidRPr="00835D90">
        <w:t>find reference</w:t>
      </w:r>
      <w:r w:rsidR="008A2710" w:rsidRPr="00835D90">
        <w:t>).</w:t>
      </w:r>
    </w:p>
    <w:p w14:paraId="7BBBA2E0" w14:textId="00174DF5" w:rsidR="00270553" w:rsidRPr="00835D90" w:rsidRDefault="00366424" w:rsidP="006D01A4">
      <w:pPr>
        <w:pStyle w:val="Paragraph"/>
      </w:pPr>
      <w:r w:rsidRPr="00835D90">
        <w:t xml:space="preserve">An interview study on interruption management strategies </w:t>
      </w:r>
      <w:r w:rsidR="008E02F7" w:rsidRPr="00835D90">
        <w:t xml:space="preserve">found major differences in the level of difficulty </w:t>
      </w:r>
      <w:r w:rsidR="00816C04" w:rsidRPr="00835D90">
        <w:t xml:space="preserve">for users </w:t>
      </w:r>
      <w:r w:rsidR="008E02F7" w:rsidRPr="00835D90">
        <w:t xml:space="preserve">to manage external versus self-interruptions. </w:t>
      </w:r>
      <w:r w:rsidR="00212747" w:rsidRPr="00835D90">
        <w:t xml:space="preserve"> </w:t>
      </w:r>
      <w:r w:rsidR="00E43A5A" w:rsidRPr="00835D90">
        <w:t>Whereas externa</w:t>
      </w:r>
      <w:r w:rsidR="005F6BAA" w:rsidRPr="00835D90">
        <w:t>l interruptions may be ignored or deferred</w:t>
      </w:r>
      <w:r w:rsidR="00E43A5A" w:rsidRPr="00835D90">
        <w:t>, s</w:t>
      </w:r>
      <w:r w:rsidR="00B52F73" w:rsidRPr="00835D90">
        <w:t xml:space="preserve">elf-interruptions </w:t>
      </w:r>
      <w:r w:rsidR="00A663CA" w:rsidRPr="00835D90">
        <w:t xml:space="preserve">require more </w:t>
      </w:r>
      <w:r w:rsidR="00CF138B" w:rsidRPr="00835D90">
        <w:t xml:space="preserve">self-control, and </w:t>
      </w:r>
      <w:r w:rsidR="00B52F73" w:rsidRPr="00835D90">
        <w:t xml:space="preserve">are </w:t>
      </w:r>
      <w:r w:rsidR="00E43A5A" w:rsidRPr="00835D90">
        <w:t xml:space="preserve">experienced as harder to resist and as more distracting </w:t>
      </w:r>
      <w:r w:rsidR="00EF6689" w:rsidRPr="00835D90">
        <w:fldChar w:fldCharType="begin" w:fldLock="1"/>
      </w:r>
      <w:r w:rsidR="00EF6689" w:rsidRPr="00835D90">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"mendeley" : { "formattedCitation" : "(Kim et al., 2017)", "plainTextFormattedCitation" : "(Kim et al., 2017)", "previouslyFormattedCitation" : "(Kim et al., 2017)" }, "properties" : {  }, "schema" : "https://github.com/citation-style-language/schema/raw/master/csl-citation.json" }</w:instrText>
      </w:r>
      <w:r w:rsidR="00EF6689" w:rsidRPr="00835D90">
        <w:fldChar w:fldCharType="separate"/>
      </w:r>
      <w:r w:rsidR="00EF6689" w:rsidRPr="00835D90">
        <w:rPr>
          <w:noProof/>
        </w:rPr>
        <w:t>(Kim et al., 2017)</w:t>
      </w:r>
      <w:r w:rsidR="00EF6689" w:rsidRPr="00835D90">
        <w:fldChar w:fldCharType="end"/>
      </w:r>
      <w:r w:rsidR="00B52F73" w:rsidRPr="00835D90">
        <w:t>.</w:t>
      </w:r>
      <w:r w:rsidR="00DB16BB" w:rsidRPr="00835D90">
        <w:t xml:space="preserve"> Fur</w:t>
      </w:r>
      <w:r w:rsidRPr="00835D90">
        <w:t>t</w:t>
      </w:r>
      <w:r w:rsidR="00DB16BB" w:rsidRPr="00835D90">
        <w:t>h</w:t>
      </w:r>
      <w:r w:rsidRPr="00835D90">
        <w:t xml:space="preserve">ermore, </w:t>
      </w:r>
      <w:ins w:id="45" w:author="Judith Borghouts" w:date="2018-05-07T14:19:00Z">
        <w:r w:rsidR="00E937CE" w:rsidRPr="00835D90">
          <w:t>self-interruptions</w:t>
        </w:r>
      </w:ins>
      <w:commentRangeStart w:id="46"/>
      <w:del w:id="47" w:author="Judith Borghouts" w:date="2018-05-07T14:20:00Z">
        <w:r w:rsidRPr="00835D90" w:rsidDel="00E937CE">
          <w:delText>they</w:delText>
        </w:r>
      </w:del>
      <w:r w:rsidRPr="00835D90">
        <w:t xml:space="preserve"> </w:t>
      </w:r>
      <w:commentRangeEnd w:id="46"/>
      <w:r w:rsidR="00CB61E1" w:rsidRPr="00835D90">
        <w:rPr>
          <w:rStyle w:val="CommentReference"/>
        </w:rPr>
        <w:commentReference w:id="46"/>
      </w:r>
      <w:r w:rsidR="006A6F7B" w:rsidRPr="00835D90">
        <w:t>take more time to recover from</w:t>
      </w:r>
      <w:ins w:id="48" w:author="Judith Borghouts" w:date="2018-05-07T14:20:00Z">
        <w:r w:rsidR="00E937CE" w:rsidRPr="00835D90">
          <w:t xml:space="preserve"> than external interruptions</w:t>
        </w:r>
      </w:ins>
      <w:r w:rsidR="00B07113" w:rsidRPr="00835D90">
        <w:t xml:space="preserve"> </w:t>
      </w:r>
      <w:r w:rsidR="00C0298E" w:rsidRPr="00835D90">
        <w:t xml:space="preserve">as </w:t>
      </w:r>
      <w:r w:rsidR="00EA1540" w:rsidRPr="00835D90">
        <w:t xml:space="preserve">they </w:t>
      </w:r>
      <w:r w:rsidR="00CF138B" w:rsidRPr="00835D90">
        <w:t xml:space="preserve">can </w:t>
      </w:r>
      <w:r w:rsidR="00EA1540" w:rsidRPr="00835D90">
        <w:t>end up taking much longer than planned</w:t>
      </w:r>
      <w:r w:rsidR="00FA58C9" w:rsidRPr="00835D90">
        <w:t>.</w:t>
      </w:r>
      <w:r w:rsidR="00C93BCE" w:rsidRPr="00835D90">
        <w:t xml:space="preserve"> When switching between computer windows, there are numerous opportunities to get distracted and get diverted from the main task. </w:t>
      </w:r>
      <w:r w:rsidR="005D5217" w:rsidRPr="00835D90">
        <w:t>For example when</w:t>
      </w:r>
      <w:r w:rsidR="00C93BCE" w:rsidRPr="00835D90">
        <w:t xml:space="preserve"> switching to communication tools, users can get tempted to answer unrelated messages instead </w:t>
      </w:r>
      <w:r w:rsidR="00C93BCE" w:rsidRPr="00835D90">
        <w:fldChar w:fldCharType="begin" w:fldLock="1"/>
      </w:r>
      <w:r w:rsidR="002B1C50">
        <w:instrText>ADDIN CSL_CITATION { "citationItems" : [ { "id" : "ITEM-1", "itemData" : { "abstract" : "We report on an empirical study where we cut off email usage for five workdays for 13 information workers in an organization. We employed both quantitative measures such as computer log data and ethnographic methods to compare a baseline condition (normal email usage) with our experimental manipulation (email cutoff). Our results show that without email, people multitasked less and had a longer task focus, as measured by a lower frequency of shifting between windows and a longer duration of time spent working in each computer window. Further, we directly measured stress using wearable heart rate monitors and found that stress, as measured by heart rate variability, was lower without email. Interview data were consistent with our quantitative measures, as participants reported being able to focus more on their tasks. We discuss the implications for managing email better in organizations.", "author" : [ { "dropping-particle" : "", "family" : "Mark", "given" : "Gloria", "non-dropping-particle" : "", "parse-names" : false, "suffix" : "" }, { "dropping-particle" : "", "family" : "Voida", "given" : "Stephen", "non-dropping-particle" : "", "parse-names" : false, "suffix" : "" }, { "dropping-particle" : "V", "family" : "Cardello", "given" : "Armand", "non-dropping-particle" : "", "parse-names" : false, "suffix" : "" } ], "container-title" : "CHI'12", "id" : "ITEM-1", "issued" : { "date-parts" : [ [ "2012" ] ] }, "page" : "555-564", "publisher-place" : "Austin, Texas, USA", "title" : "&amp;quot;A Pace Not Dictated by Electrons&amp;quot;: An Empirical Study of Work Without Email", "type" : "paper-conference" }, "uris" : [ "http://www.mendeley.com/documents/?uuid=d2cb9d1f-4807-3aad-9ea4-0780283f00e2" ] } ], "mendeley" : { "formattedCitation" : "(Mark, Voida, &amp; Cardello, 2012)", "plainTextFormattedCitation" : "(Mark, Voida, &amp; Cardello, 2012)", "previouslyFormattedCitation" : "(Mark, Voida, &amp; Cardello, 2012)" }, "properties" : {  }, "schema" : "https://github.com/citation-style-language/schema/raw/master/csl-citation.json" }</w:instrText>
      </w:r>
      <w:r w:rsidR="00C93BCE" w:rsidRPr="00835D90">
        <w:fldChar w:fldCharType="separate"/>
      </w:r>
      <w:r w:rsidR="003351B6" w:rsidRPr="00835D90">
        <w:rPr>
          <w:noProof/>
        </w:rPr>
        <w:t>(Mark, Voida, &amp; Cardello, 2012)</w:t>
      </w:r>
      <w:r w:rsidR="00C93BCE" w:rsidRPr="00835D90">
        <w:fldChar w:fldCharType="end"/>
      </w:r>
      <w:r w:rsidR="00C93BCE" w:rsidRPr="00835D90">
        <w:t>. The longer an interruption is, the more disruptive it can be, and it is important to manage time spent on interruptions from a task.</w:t>
      </w:r>
    </w:p>
    <w:p w14:paraId="78D4EAC0" w14:textId="68257870" w:rsidR="009C0900" w:rsidRPr="00835D90" w:rsidRDefault="00FA58C9" w:rsidP="00CE0F14">
      <w:pPr>
        <w:pStyle w:val="Heading2"/>
        <w:rPr>
          <w:lang w:val="en-GB"/>
        </w:rPr>
      </w:pPr>
      <w:r w:rsidRPr="00835D90">
        <w:rPr>
          <w:lang w:val="en-GB"/>
        </w:rPr>
        <w:t>Task focus</w:t>
      </w:r>
      <w:r w:rsidR="00005BA7" w:rsidRPr="00835D90">
        <w:rPr>
          <w:lang w:val="en-GB"/>
        </w:rPr>
        <w:t xml:space="preserve"> interventions</w:t>
      </w:r>
    </w:p>
    <w:p w14:paraId="7AA3FFA4" w14:textId="458CB58B" w:rsidR="005843CF" w:rsidRPr="00835D90" w:rsidRDefault="004E6D66" w:rsidP="003C3163">
      <w:pPr>
        <w:pStyle w:val="Paragraph"/>
      </w:pPr>
      <w:r w:rsidRPr="00835D90">
        <w:t>There have been different approaches</w:t>
      </w:r>
      <w:r w:rsidR="000F33A7" w:rsidRPr="00835D90">
        <w:t xml:space="preserve"> to</w:t>
      </w:r>
      <w:r w:rsidRPr="00835D90">
        <w:t xml:space="preserve"> </w:t>
      </w:r>
      <w:r w:rsidR="000D28D3" w:rsidRPr="00835D90">
        <w:t xml:space="preserve">support </w:t>
      </w:r>
      <w:r w:rsidR="002A2A4F" w:rsidRPr="00835D90">
        <w:t>self-</w:t>
      </w:r>
      <w:r w:rsidR="000D28D3" w:rsidRPr="00835D90">
        <w:t>interruption management</w:t>
      </w:r>
      <w:r w:rsidR="004B7088" w:rsidRPr="00835D90">
        <w:t xml:space="preserve"> and </w:t>
      </w:r>
      <w:r w:rsidR="000F33A7" w:rsidRPr="00835D90">
        <w:t>improve people’</w:t>
      </w:r>
      <w:r w:rsidR="00CF261F" w:rsidRPr="00835D90">
        <w:t>s focus</w:t>
      </w:r>
      <w:r w:rsidR="00402AFF" w:rsidRPr="00835D90">
        <w:t xml:space="preserve">. </w:t>
      </w:r>
      <w:r w:rsidR="000F33A7" w:rsidRPr="00835D90">
        <w:t>One</w:t>
      </w:r>
      <w:r w:rsidR="003A3D02" w:rsidRPr="00835D90">
        <w:t xml:space="preserve"> approach </w:t>
      </w:r>
      <w:r w:rsidR="00615FC8" w:rsidRPr="00835D90">
        <w:t>is</w:t>
      </w:r>
      <w:r w:rsidR="003A3D02" w:rsidRPr="00835D90">
        <w:t xml:space="preserve"> to</w:t>
      </w:r>
      <w:r w:rsidR="0035633C" w:rsidRPr="00835D90">
        <w:t xml:space="preserve"> temporarily</w:t>
      </w:r>
      <w:r w:rsidR="003A3D02" w:rsidRPr="00835D90">
        <w:t xml:space="preserve"> </w:t>
      </w:r>
      <w:r w:rsidR="00AB72CE" w:rsidRPr="00835D90">
        <w:t>disable</w:t>
      </w:r>
      <w:r w:rsidR="003A3D02" w:rsidRPr="00835D90">
        <w:t xml:space="preserve"> </w:t>
      </w:r>
      <w:r w:rsidR="001B0B54" w:rsidRPr="00835D90">
        <w:t>specific</w:t>
      </w:r>
      <w:r w:rsidR="003A3D02" w:rsidRPr="00835D90">
        <w:t xml:space="preserve"> sources. </w:t>
      </w:r>
      <w:r w:rsidR="00402AFF" w:rsidRPr="00835D90">
        <w:t xml:space="preserve">Kim, Cho and Lee </w:t>
      </w:r>
      <w:r w:rsidR="003156C2" w:rsidRPr="00835D90">
        <w:fldChar w:fldCharType="begin" w:fldLock="1"/>
      </w:r>
      <w:r w:rsidR="003156C2" w:rsidRPr="00835D90">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"suppress-author" : 1, "uris" : [ "http://www.mendeley.com/documents/?uuid=778fc1a1-f411-35b3-88c7-91a513b71a0c" ] } ], "mendeley" : { "formattedCitation" : "(2017)", "plainTextFormattedCitation" : "(2017)", "previouslyFormattedCitation" : "(2017)" }, "properties" : {  }, "schema" : "https://github.com/citation-style-language/schema/raw/master/csl-citation.json" }</w:instrText>
      </w:r>
      <w:r w:rsidR="003156C2" w:rsidRPr="00835D90">
        <w:fldChar w:fldCharType="separate"/>
      </w:r>
      <w:r w:rsidR="003156C2" w:rsidRPr="00835D90">
        <w:rPr>
          <w:noProof/>
        </w:rPr>
        <w:t>(2017)</w:t>
      </w:r>
      <w:r w:rsidR="003156C2" w:rsidRPr="00835D90">
        <w:fldChar w:fldCharType="end"/>
      </w:r>
      <w:r w:rsidR="003156C2" w:rsidRPr="00835D90">
        <w:t xml:space="preserve"> </w:t>
      </w:r>
      <w:r w:rsidR="00402AFF" w:rsidRPr="00835D90">
        <w:t xml:space="preserve">developed an intervention that allowed people to block </w:t>
      </w:r>
      <w:r w:rsidR="00E9071B" w:rsidRPr="00835D90">
        <w:t>app</w:t>
      </w:r>
      <w:r w:rsidR="003D33A3" w:rsidRPr="00835D90">
        <w:t>lica</w:t>
      </w:r>
      <w:r w:rsidR="00E9071B" w:rsidRPr="00835D90">
        <w:t>tions and websites</w:t>
      </w:r>
      <w:r w:rsidR="00402AFF" w:rsidRPr="00835D90">
        <w:t xml:space="preserve"> </w:t>
      </w:r>
      <w:r w:rsidR="00E2687F" w:rsidRPr="00835D90">
        <w:t xml:space="preserve">across devices </w:t>
      </w:r>
      <w:r w:rsidR="00797698" w:rsidRPr="00835D90">
        <w:t xml:space="preserve">for a fixed period </w:t>
      </w:r>
      <w:r w:rsidR="00402AFF" w:rsidRPr="00835D90">
        <w:t xml:space="preserve">that they considered distracting. </w:t>
      </w:r>
      <w:r w:rsidR="000B3AFF" w:rsidRPr="00835D90">
        <w:t xml:space="preserve">The blocking feature was </w:t>
      </w:r>
      <w:r w:rsidR="00A81A91" w:rsidRPr="00835D90">
        <w:t xml:space="preserve">viewed positively by participants who </w:t>
      </w:r>
      <w:r w:rsidR="00666D8D" w:rsidRPr="00835D90">
        <w:t>had</w:t>
      </w:r>
      <w:r w:rsidR="005676BA" w:rsidRPr="00835D90">
        <w:t xml:space="preserve"> little self-</w:t>
      </w:r>
      <w:r w:rsidR="00666D8D" w:rsidRPr="00835D90">
        <w:t>control</w:t>
      </w:r>
      <w:r w:rsidR="005676BA" w:rsidRPr="00835D90">
        <w:t xml:space="preserve"> </w:t>
      </w:r>
      <w:r w:rsidR="00126FFF" w:rsidRPr="00835D90">
        <w:t xml:space="preserve">to </w:t>
      </w:r>
      <w:r w:rsidR="00666D8D" w:rsidRPr="00835D90">
        <w:t>mitigate self-interruptions</w:t>
      </w:r>
      <w:r w:rsidR="004C29C5" w:rsidRPr="00835D90">
        <w:t xml:space="preserve"> themselves</w:t>
      </w:r>
      <w:r w:rsidR="00A81A91" w:rsidRPr="00835D90">
        <w:t xml:space="preserve">. </w:t>
      </w:r>
      <w:r w:rsidR="00402AFF" w:rsidRPr="00835D90">
        <w:t>However</w:t>
      </w:r>
      <w:r w:rsidR="00A81A91" w:rsidRPr="00835D90">
        <w:t xml:space="preserve">, </w:t>
      </w:r>
      <w:r w:rsidR="00126FFF" w:rsidRPr="00835D90">
        <w:t>many</w:t>
      </w:r>
      <w:r w:rsidR="00814C75" w:rsidRPr="00835D90">
        <w:t xml:space="preserve"> </w:t>
      </w:r>
      <w:r w:rsidR="00A81A91" w:rsidRPr="00835D90">
        <w:t>distracting sources</w:t>
      </w:r>
      <w:r w:rsidR="00EC6801" w:rsidRPr="00835D90">
        <w:t xml:space="preserve">, such as </w:t>
      </w:r>
      <w:r w:rsidR="00A00030" w:rsidRPr="00835D90">
        <w:t>web browsers</w:t>
      </w:r>
      <w:r w:rsidR="008131F5" w:rsidRPr="00835D90">
        <w:t xml:space="preserve"> and </w:t>
      </w:r>
      <w:r w:rsidR="001936C1" w:rsidRPr="00835D90">
        <w:t xml:space="preserve">instant </w:t>
      </w:r>
      <w:r w:rsidR="00A00030" w:rsidRPr="00835D90">
        <w:t>messaging applica</w:t>
      </w:r>
      <w:r w:rsidR="001936C1" w:rsidRPr="00835D90">
        <w:t>tions</w:t>
      </w:r>
      <w:r w:rsidR="00EC6801" w:rsidRPr="00835D90">
        <w:t>,</w:t>
      </w:r>
      <w:r w:rsidR="00A81A91" w:rsidRPr="00835D90">
        <w:t xml:space="preserve"> </w:t>
      </w:r>
      <w:r w:rsidR="00CE549C" w:rsidRPr="00835D90">
        <w:t xml:space="preserve">could not be blocked </w:t>
      </w:r>
      <w:r w:rsidR="00624ED6" w:rsidRPr="00835D90">
        <w:t>because</w:t>
      </w:r>
      <w:r w:rsidR="00A81A91" w:rsidRPr="00835D90">
        <w:t xml:space="preserve"> these needed to be accessed </w:t>
      </w:r>
      <w:r w:rsidR="00402AFF" w:rsidRPr="00835D90">
        <w:t>for</w:t>
      </w:r>
      <w:r w:rsidR="00624ED6" w:rsidRPr="00835D90">
        <w:t xml:space="preserve"> the </w:t>
      </w:r>
      <w:r w:rsidR="00F71C3A" w:rsidRPr="00835D90">
        <w:t>current</w:t>
      </w:r>
      <w:r w:rsidR="009422DB" w:rsidRPr="00835D90">
        <w:t xml:space="preserve"> work</w:t>
      </w:r>
      <w:r w:rsidR="00F71C3A" w:rsidRPr="00835D90">
        <w:t xml:space="preserve"> task.</w:t>
      </w:r>
    </w:p>
    <w:p w14:paraId="6A7E8626" w14:textId="7682B5AE" w:rsidR="00171BDA" w:rsidRPr="00835D90" w:rsidRDefault="00CF47B0" w:rsidP="00171BDA">
      <w:pPr>
        <w:pStyle w:val="Paragraph"/>
      </w:pPr>
      <w:r w:rsidRPr="00835D90">
        <w:t>Other</w:t>
      </w:r>
      <w:r w:rsidR="00DB427E" w:rsidRPr="00835D90">
        <w:t xml:space="preserve"> </w:t>
      </w:r>
      <w:r w:rsidR="00FD53C5" w:rsidRPr="00835D90">
        <w:t xml:space="preserve">commercial </w:t>
      </w:r>
      <w:r w:rsidR="00E011E2" w:rsidRPr="00835D90">
        <w:t>applications</w:t>
      </w:r>
      <w:r w:rsidR="00DB427E" w:rsidRPr="00835D90">
        <w:t>,</w:t>
      </w:r>
      <w:r w:rsidR="00E011E2" w:rsidRPr="00835D90">
        <w:t xml:space="preserve"> </w:t>
      </w:r>
      <w:r w:rsidR="00F502D7" w:rsidRPr="00835D90">
        <w:t>such as RescueTime</w:t>
      </w:r>
      <w:r w:rsidR="00E011E2" w:rsidRPr="00835D90">
        <w:t xml:space="preserve"> </w:t>
      </w:r>
      <w:r w:rsidR="00655695" w:rsidRPr="00835D90">
        <w:t>and ManicTime</w:t>
      </w:r>
      <w:r w:rsidR="00522D33" w:rsidRPr="00835D90">
        <w:t xml:space="preserve">, </w:t>
      </w:r>
      <w:r w:rsidR="000F33A7" w:rsidRPr="00835D90">
        <w:t>do not restrict behaviour but instead</w:t>
      </w:r>
      <w:r w:rsidR="00655695" w:rsidRPr="00835D90">
        <w:t xml:space="preserve"> </w:t>
      </w:r>
      <w:r w:rsidR="00E011E2" w:rsidRPr="00835D90">
        <w:t xml:space="preserve">provide users </w:t>
      </w:r>
      <w:r w:rsidR="00A72DB2" w:rsidRPr="00835D90">
        <w:t xml:space="preserve">with </w:t>
      </w:r>
      <w:r w:rsidR="00E011E2" w:rsidRPr="00835D90">
        <w:t>an overvi</w:t>
      </w:r>
      <w:r w:rsidR="00655695" w:rsidRPr="00835D90">
        <w:t>ew of</w:t>
      </w:r>
      <w:r w:rsidR="000F33A7" w:rsidRPr="00835D90">
        <w:t xml:space="preserve"> all</w:t>
      </w:r>
      <w:r w:rsidR="00655695" w:rsidRPr="00835D90">
        <w:t xml:space="preserve"> their computer activities</w:t>
      </w:r>
      <w:r w:rsidR="004C0289" w:rsidRPr="00835D90">
        <w:t xml:space="preserve">, to increase awareness of </w:t>
      </w:r>
      <w:r w:rsidR="00CB40D1" w:rsidRPr="00835D90">
        <w:t>their</w:t>
      </w:r>
      <w:r w:rsidR="004C0289" w:rsidRPr="00835D90">
        <w:t xml:space="preserve"> use of time</w:t>
      </w:r>
      <w:r w:rsidR="00655695" w:rsidRPr="00835D90">
        <w:t xml:space="preserve">. </w:t>
      </w:r>
      <w:r w:rsidR="00635FB0" w:rsidRPr="00835D90">
        <w:t>Users</w:t>
      </w:r>
      <w:r w:rsidR="00655695" w:rsidRPr="00835D90">
        <w:t xml:space="preserve"> c</w:t>
      </w:r>
      <w:r w:rsidR="009E37B9" w:rsidRPr="00835D90">
        <w:t>an view how much time they spent</w:t>
      </w:r>
      <w:r w:rsidR="00655695" w:rsidRPr="00835D90">
        <w:t xml:space="preserve"> in particular docume</w:t>
      </w:r>
      <w:r w:rsidR="009756E3" w:rsidRPr="00835D90">
        <w:t>nts, websites and applications</w:t>
      </w:r>
      <w:r w:rsidR="00635FB0" w:rsidRPr="00835D90">
        <w:t>, and during which hours of the day</w:t>
      </w:r>
      <w:r w:rsidR="003620F5" w:rsidRPr="00835D90">
        <w:t>. Little work has evaluated</w:t>
      </w:r>
      <w:r w:rsidR="00FD53C5" w:rsidRPr="00835D90">
        <w:t xml:space="preserve"> </w:t>
      </w:r>
      <w:r w:rsidR="00756B60" w:rsidRPr="00835D90">
        <w:t>how effective these applications are</w:t>
      </w:r>
      <w:r w:rsidR="005C1162" w:rsidRPr="00835D90">
        <w:t xml:space="preserve"> in improving focus</w:t>
      </w:r>
      <w:r w:rsidR="00FD53C5" w:rsidRPr="00835D90">
        <w:t xml:space="preserve">, and </w:t>
      </w:r>
      <w:r w:rsidR="003620F5" w:rsidRPr="00835D90">
        <w:t xml:space="preserve">interview </w:t>
      </w:r>
      <w:r w:rsidR="00FD53C5" w:rsidRPr="00835D90">
        <w:t xml:space="preserve">studies have reported a lack of engagement </w:t>
      </w:r>
      <w:r w:rsidR="00746B6D" w:rsidRPr="00835D90">
        <w:t xml:space="preserve">among users </w:t>
      </w:r>
      <w:r w:rsidR="009C0304" w:rsidRPr="00835D90">
        <w:fldChar w:fldCharType="begin" w:fldLock="1"/>
      </w:r>
      <w:r w:rsidR="00E812ED" w:rsidRPr="00835D90">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et al., 2014; Whittaker et al., 2016)", "plainTextFormattedCitation" : "(Collins et al., 2014; Whittaker et al., 2016)", "previouslyFormattedCitation" : "(Collins et al., 2014; Whittaker et al., 2016)" }, "properties" : {  }, "schema" : "https://github.com/citation-style-language/schema/raw/master/csl-citation.json" }</w:instrText>
      </w:r>
      <w:r w:rsidR="009C0304" w:rsidRPr="00835D90">
        <w:fldChar w:fldCharType="separate"/>
      </w:r>
      <w:r w:rsidR="00E812ED" w:rsidRPr="00835D90">
        <w:rPr>
          <w:noProof/>
        </w:rPr>
        <w:t>(Collins et al., 2014; Whittaker et al., 2016)</w:t>
      </w:r>
      <w:r w:rsidR="009C0304" w:rsidRPr="00835D90">
        <w:fldChar w:fldCharType="end"/>
      </w:r>
      <w:r w:rsidR="00080769" w:rsidRPr="00835D90">
        <w:t xml:space="preserve">. </w:t>
      </w:r>
      <w:r w:rsidR="00E84FE4" w:rsidRPr="00835D90">
        <w:t>A</w:t>
      </w:r>
      <w:r w:rsidR="00C5054E" w:rsidRPr="00835D90">
        <w:t xml:space="preserve">n interview </w:t>
      </w:r>
      <w:r w:rsidR="00E84FE4" w:rsidRPr="00835D90">
        <w:t xml:space="preserve">study </w:t>
      </w:r>
      <w:r w:rsidR="00241867" w:rsidRPr="00835D90">
        <w:t xml:space="preserve">by Collins et al. </w:t>
      </w:r>
      <w:r w:rsidR="00371D05" w:rsidRPr="00835D90">
        <w:fldChar w:fldCharType="begin" w:fldLock="1"/>
      </w:r>
      <w:r w:rsidR="00371D05" w:rsidRPr="00835D90">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"suppress-author" : 1, "uris" : [ "http://www.mendeley.com/documents/?uuid=b7ab628b-b387-4509-9fe8-e4dcd98aaca0" ] } ], "mendeley" : { "formattedCitation" : "(2014)", "plainTextFormattedCitation" : "(2014)", "previouslyFormattedCitation" : "(2014)" }, "properties" : {  }, "schema" : "https://github.com/citation-style-language/schema/raw/master/csl-citation.json" }</w:instrText>
      </w:r>
      <w:r w:rsidR="00371D05" w:rsidRPr="00835D90">
        <w:fldChar w:fldCharType="separate"/>
      </w:r>
      <w:r w:rsidR="00371D05" w:rsidRPr="00835D90">
        <w:rPr>
          <w:noProof/>
        </w:rPr>
        <w:t>(2014)</w:t>
      </w:r>
      <w:r w:rsidR="00371D05" w:rsidRPr="00835D90">
        <w:fldChar w:fldCharType="end"/>
      </w:r>
      <w:r w:rsidR="00371D05" w:rsidRPr="00835D90">
        <w:t xml:space="preserve"> </w:t>
      </w:r>
      <w:r w:rsidR="00EB229B" w:rsidRPr="00835D90">
        <w:t>on understanding</w:t>
      </w:r>
      <w:r w:rsidR="00E84FE4" w:rsidRPr="00835D90">
        <w:t xml:space="preserve"> people’s </w:t>
      </w:r>
      <w:r w:rsidR="0004330B" w:rsidRPr="00835D90">
        <w:t>use of</w:t>
      </w:r>
      <w:r w:rsidR="00E84FE4" w:rsidRPr="00835D90">
        <w:t xml:space="preserve"> RescueTime</w:t>
      </w:r>
      <w:r w:rsidR="00C72871" w:rsidRPr="00835D90">
        <w:t xml:space="preserve"> </w:t>
      </w:r>
      <w:r w:rsidR="00EB229B" w:rsidRPr="00835D90">
        <w:t>found</w:t>
      </w:r>
      <w:r w:rsidR="00C72871" w:rsidRPr="00835D90">
        <w:t xml:space="preserve"> </w:t>
      </w:r>
      <w:r w:rsidR="00EA0BDF" w:rsidRPr="00835D90">
        <w:t xml:space="preserve">four barriers to explain people’s lack of </w:t>
      </w:r>
      <w:r w:rsidR="00241867" w:rsidRPr="00835D90">
        <w:t>engagement</w:t>
      </w:r>
      <w:r w:rsidR="005E78D4" w:rsidRPr="00835D90">
        <w:t xml:space="preserve"> with the data</w:t>
      </w:r>
      <w:r w:rsidR="00241867" w:rsidRPr="00835D90">
        <w:t xml:space="preserve">: the data lacks salience, </w:t>
      </w:r>
      <w:r w:rsidR="00080769" w:rsidRPr="00835D90">
        <w:t>a</w:t>
      </w:r>
      <w:r w:rsidR="00241867" w:rsidRPr="00835D90">
        <w:t xml:space="preserve"> lack of context made it difficult to extract work patterns from the data, participants felt it was not a true representation of their actual activities, and </w:t>
      </w:r>
      <w:r w:rsidR="00080769" w:rsidRPr="00835D90">
        <w:t>they</w:t>
      </w:r>
      <w:r w:rsidR="00241867" w:rsidRPr="00835D90">
        <w:t xml:space="preserve"> were not sure what actions to take based on the data</w:t>
      </w:r>
      <w:r w:rsidR="003E559C" w:rsidRPr="00835D90">
        <w:t xml:space="preserve">. </w:t>
      </w:r>
    </w:p>
    <w:p w14:paraId="443D175B" w14:textId="3EDDB192" w:rsidR="00B45391" w:rsidRPr="00835D90" w:rsidRDefault="003156C2" w:rsidP="00C834F8">
      <w:pPr>
        <w:pStyle w:val="Paragraph"/>
      </w:pPr>
      <w:r w:rsidRPr="00835D90">
        <w:t xml:space="preserve">Whittaker et al. </w:t>
      </w:r>
      <w:r w:rsidRPr="00835D90">
        <w:fldChar w:fldCharType="begin" w:fldLock="1"/>
      </w:r>
      <w:r w:rsidRPr="00835D90">
        <w:instrText>ADDIN CSL_CITATION { "citationItems" : [ { "id" : "ITEM-1",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"ITEM-1", "issued" : { "date-parts" : [ [ "2016" ] ] }, "page" : "1729-1738", "publisher-place" : "San Jose, CA, USA", "title" : "'Don't Waste My Time': Use of Time Information Improves Focus", "type" : "paper-conference" }, "suppress-author" : 1, "uris" : [ "http://www.mendeley.com/documents/?uuid=ae8bfa72-b3a2-403f-b63a-69d54ecd5d9c" ] } ], "mendeley" : { "formattedCitation" : "(2016)", "plainTextFormattedCitation" : "(2016)", "previouslyFormattedCitation" : "(2016)" }, "properties" : {  }, "schema" : "https://github.com/citation-style-language/schema/raw/master/csl-citation.json" }</w:instrText>
      </w:r>
      <w:r w:rsidRPr="00835D90">
        <w:fldChar w:fldCharType="separate"/>
      </w:r>
      <w:r w:rsidRPr="00835D90">
        <w:rPr>
          <w:noProof/>
        </w:rPr>
        <w:t>(2016)</w:t>
      </w:r>
      <w:r w:rsidRPr="00835D90">
        <w:fldChar w:fldCharType="end"/>
      </w:r>
      <w:r w:rsidR="00B45391" w:rsidRPr="00835D90">
        <w:t xml:space="preserve"> </w:t>
      </w:r>
      <w:r w:rsidR="00B55E8C" w:rsidRPr="00835D90">
        <w:t>interviewed office workers and students</w:t>
      </w:r>
      <w:r w:rsidR="00FD36F7" w:rsidRPr="00835D90">
        <w:t xml:space="preserve"> to establish user requirements for a time awareness application, </w:t>
      </w:r>
      <w:r w:rsidR="00B55E8C" w:rsidRPr="00835D90">
        <w:t xml:space="preserve">and </w:t>
      </w:r>
      <w:r w:rsidR="000E252B" w:rsidRPr="00835D90">
        <w:t xml:space="preserve">found </w:t>
      </w:r>
      <w:r w:rsidR="00B55E8C" w:rsidRPr="00835D90">
        <w:t>users were</w:t>
      </w:r>
      <w:r w:rsidR="000E252B" w:rsidRPr="00835D90">
        <w:t xml:space="preserve"> primarily interested in their current activities</w:t>
      </w:r>
      <w:r w:rsidR="00B55E8C" w:rsidRPr="00835D90">
        <w:t xml:space="preserve"> rather</w:t>
      </w:r>
      <w:r w:rsidR="000E252B" w:rsidRPr="00835D90">
        <w:t xml:space="preserve"> than long-term </w:t>
      </w:r>
      <w:r w:rsidR="00032497" w:rsidRPr="00835D90">
        <w:t>behaviour</w:t>
      </w:r>
      <w:r w:rsidR="00B55E8C" w:rsidRPr="00835D90">
        <w:t>. Therefore, they</w:t>
      </w:r>
      <w:r w:rsidR="000E252B" w:rsidRPr="00835D90">
        <w:t xml:space="preserve"> </w:t>
      </w:r>
      <w:r w:rsidR="00B45391" w:rsidRPr="00835D90">
        <w:t>developed and evaluated an</w:t>
      </w:r>
      <w:r w:rsidR="00EC5B4E" w:rsidRPr="00835D90">
        <w:t xml:space="preserve"> application which presented users with</w:t>
      </w:r>
      <w:r w:rsidR="00B45391" w:rsidRPr="00835D90">
        <w:t xml:space="preserve"> a visualisation of </w:t>
      </w:r>
      <w:r w:rsidR="00B2113C" w:rsidRPr="00835D90">
        <w:t xml:space="preserve">the </w:t>
      </w:r>
      <w:r w:rsidR="004E6CA4" w:rsidRPr="00835D90">
        <w:t>last</w:t>
      </w:r>
      <w:r w:rsidR="00B2113C" w:rsidRPr="00835D90">
        <w:t xml:space="preserve"> 30 minutes of</w:t>
      </w:r>
      <w:r w:rsidR="00B45391" w:rsidRPr="00835D90">
        <w:t xml:space="preserve"> computer </w:t>
      </w:r>
      <w:r w:rsidR="00C834F8" w:rsidRPr="00835D90">
        <w:t xml:space="preserve">activity. The application </w:t>
      </w:r>
      <w:r w:rsidR="00CB793E" w:rsidRPr="00835D90">
        <w:t>reduced</w:t>
      </w:r>
      <w:r w:rsidR="00C834F8" w:rsidRPr="00835D90">
        <w:t xml:space="preserve"> </w:t>
      </w:r>
      <w:r w:rsidR="00300C10" w:rsidRPr="00835D90">
        <w:t>the</w:t>
      </w:r>
      <w:r w:rsidR="00810024" w:rsidRPr="00835D90">
        <w:t xml:space="preserve"> time spent in </w:t>
      </w:r>
      <w:r w:rsidR="00775C12" w:rsidRPr="00835D90">
        <w:t xml:space="preserve">email, browsing and </w:t>
      </w:r>
      <w:r w:rsidR="00810024" w:rsidRPr="00835D90">
        <w:t>social media, but it did not increase time spent on work</w:t>
      </w:r>
      <w:r w:rsidR="00D94A47" w:rsidRPr="00835D90">
        <w:t xml:space="preserve"> and it was unclear whether it improved people’s productivity</w:t>
      </w:r>
      <w:r w:rsidR="00810024" w:rsidRPr="00835D90">
        <w:t xml:space="preserve">. </w:t>
      </w:r>
      <w:ins w:id="49" w:author="Duncan Brumby" w:date="2018-05-03T10:16:00Z">
        <w:r w:rsidR="00C33A23" w:rsidRPr="00835D90">
          <w:t>Whittaker et al.</w:t>
        </w:r>
      </w:ins>
      <w:del w:id="50" w:author="Duncan Brumby" w:date="2018-05-03T10:16:00Z">
        <w:r w:rsidR="00810024" w:rsidRPr="00835D90" w:rsidDel="00C33A23">
          <w:delText>The authors</w:delText>
        </w:r>
      </w:del>
      <w:r w:rsidR="00810024" w:rsidRPr="00835D90">
        <w:t xml:space="preserve"> speculate</w:t>
      </w:r>
      <w:ins w:id="51" w:author="Duncan Brumby" w:date="2018-05-03T10:16:00Z">
        <w:r w:rsidR="00C33A23" w:rsidRPr="00835D90">
          <w:t>d</w:t>
        </w:r>
      </w:ins>
      <w:r w:rsidR="00810024" w:rsidRPr="00835D90">
        <w:t xml:space="preserve"> that participants may</w:t>
      </w:r>
      <w:r w:rsidR="0006541E" w:rsidRPr="00835D90">
        <w:t xml:space="preserve"> already have </w:t>
      </w:r>
      <w:r w:rsidR="00A80219" w:rsidRPr="00835D90">
        <w:t>time limits</w:t>
      </w:r>
      <w:r w:rsidR="00810024" w:rsidRPr="00835D90">
        <w:t xml:space="preserve"> to spend on work, but </w:t>
      </w:r>
      <w:r w:rsidR="006135E0" w:rsidRPr="00835D90">
        <w:t>are</w:t>
      </w:r>
      <w:r w:rsidR="00810024" w:rsidRPr="00835D90">
        <w:t xml:space="preserve"> more flexible with the amount of time </w:t>
      </w:r>
      <w:r w:rsidR="006135E0" w:rsidRPr="00835D90">
        <w:t>they spend</w:t>
      </w:r>
      <w:r w:rsidR="00810024" w:rsidRPr="00835D90">
        <w:t xml:space="preserve"> on other </w:t>
      </w:r>
      <w:r w:rsidR="00211117" w:rsidRPr="00835D90">
        <w:t xml:space="preserve">online </w:t>
      </w:r>
      <w:r w:rsidR="00810024" w:rsidRPr="00835D90">
        <w:t>activities.</w:t>
      </w:r>
    </w:p>
    <w:p w14:paraId="4B27F6D9" w14:textId="5621DA61" w:rsidR="00847EA1" w:rsidRPr="00835D90" w:rsidRDefault="00394C75" w:rsidP="004E0C6D">
      <w:pPr>
        <w:pStyle w:val="Paragraph"/>
      </w:pPr>
      <w:r w:rsidRPr="00835D90">
        <w:t xml:space="preserve">Other interventions </w:t>
      </w:r>
      <w:r w:rsidR="0051367E" w:rsidRPr="00835D90">
        <w:t>suggest</w:t>
      </w:r>
      <w:r w:rsidRPr="00835D90">
        <w:t xml:space="preserve"> giving participants information during a specific task may help focus. </w:t>
      </w:r>
      <w:r w:rsidR="004D0701" w:rsidRPr="00835D90">
        <w:t xml:space="preserve">Gould, Cox and Brumby </w:t>
      </w:r>
      <w:r w:rsidR="004D0701" w:rsidRPr="00835D90">
        <w:fldChar w:fldCharType="begin" w:fldLock="1"/>
      </w:r>
      <w:r w:rsidR="003156C2" w:rsidRPr="00835D90">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"suppress-author" : 1, "uris" : [ "http://www.mendeley.com/documents/?uuid=ca9f9432-c750-4dd2-9733-644b4507b50a" ] } ], "mendeley" : { "formattedCitation" : "(2016)", "plainTextFormattedCitation" : "(2016)", "previouslyFormattedCitation" : "(2016)" }, "properties" : {  }, "schema" : "https://github.com/citation-style-language/schema/raw/master/csl-citation.json" }</w:instrText>
      </w:r>
      <w:r w:rsidR="004D0701" w:rsidRPr="00835D90">
        <w:fldChar w:fldCharType="separate"/>
      </w:r>
      <w:r w:rsidR="004D0701" w:rsidRPr="00835D90">
        <w:rPr>
          <w:noProof/>
        </w:rPr>
        <w:t>(2016)</w:t>
      </w:r>
      <w:r w:rsidR="004D0701" w:rsidRPr="00835D90">
        <w:fldChar w:fldCharType="end"/>
      </w:r>
      <w:r w:rsidR="004D0701" w:rsidRPr="00835D90">
        <w:t xml:space="preserve"> looked at </w:t>
      </w:r>
      <w:r w:rsidR="009C7D30" w:rsidRPr="00835D90">
        <w:t>people’s switches to unrelated activities</w:t>
      </w:r>
      <w:r w:rsidR="0051367E" w:rsidRPr="00835D90">
        <w:t xml:space="preserve"> during an online data entry </w:t>
      </w:r>
      <w:r w:rsidR="001112EE" w:rsidRPr="00835D90">
        <w:t xml:space="preserve">task. </w:t>
      </w:r>
      <w:r w:rsidR="00DE443B" w:rsidRPr="00835D90">
        <w:t>They</w:t>
      </w:r>
      <w:r w:rsidR="004D0701" w:rsidRPr="00835D90">
        <w:t xml:space="preserve"> found that an intervention that encouraged people to stay focused after </w:t>
      </w:r>
      <w:r w:rsidR="001654E0" w:rsidRPr="00835D90">
        <w:t>they</w:t>
      </w:r>
      <w:r w:rsidR="004D0701" w:rsidRPr="00835D90">
        <w:t xml:space="preserve"> had </w:t>
      </w:r>
      <w:r w:rsidR="00C33469" w:rsidRPr="00835D90">
        <w:t>self-</w:t>
      </w:r>
      <w:r w:rsidR="004D0701" w:rsidRPr="00835D90">
        <w:t xml:space="preserve">interrupted reduced </w:t>
      </w:r>
      <w:r w:rsidR="00243A31" w:rsidRPr="00835D90">
        <w:t xml:space="preserve">the </w:t>
      </w:r>
      <w:r w:rsidR="004D0701" w:rsidRPr="00835D90">
        <w:t xml:space="preserve">number of switches to unrelated tasks. </w:t>
      </w:r>
      <w:r w:rsidR="000D7D98" w:rsidRPr="00835D90">
        <w:t xml:space="preserve">In this paper, we </w:t>
      </w:r>
      <w:r w:rsidR="00FA3590" w:rsidRPr="00835D90">
        <w:t xml:space="preserve">look at people’s </w:t>
      </w:r>
      <w:r w:rsidR="007378DF" w:rsidRPr="00835D90">
        <w:t xml:space="preserve">switches to related activities. When switching between </w:t>
      </w:r>
      <w:r w:rsidR="00C52CE8" w:rsidRPr="00835D90">
        <w:t>windows to collect information for a data entry task</w:t>
      </w:r>
      <w:r w:rsidR="007378DF" w:rsidRPr="00835D90">
        <w:t xml:space="preserve">, we consider whether an intervention </w:t>
      </w:r>
      <w:r w:rsidR="00665BBA" w:rsidRPr="00835D90">
        <w:t>showing how long people go away for can reduce the duration and number of these switches, and make people more focused on the task.</w:t>
      </w:r>
      <w:r w:rsidR="0097424B" w:rsidRPr="00835D90">
        <w:t xml:space="preserve"> We developed and </w:t>
      </w:r>
      <w:r w:rsidR="009C333E" w:rsidRPr="00835D90">
        <w:t xml:space="preserve">first </w:t>
      </w:r>
      <w:r w:rsidR="0097424B" w:rsidRPr="00835D90">
        <w:t xml:space="preserve">evaluated </w:t>
      </w:r>
      <w:r w:rsidR="005179DB" w:rsidRPr="00835D90">
        <w:t xml:space="preserve">the use of </w:t>
      </w:r>
      <w:r w:rsidR="0097424B" w:rsidRPr="00835D90">
        <w:t>a browser notification on an online experimental task</w:t>
      </w:r>
      <w:r w:rsidR="009C333E" w:rsidRPr="00835D90">
        <w:t xml:space="preserve"> in Study 1</w:t>
      </w:r>
      <w:r w:rsidR="0097424B" w:rsidRPr="00835D90">
        <w:t xml:space="preserve">, and </w:t>
      </w:r>
      <w:r w:rsidR="009C333E" w:rsidRPr="00835D90">
        <w:t xml:space="preserve">then </w:t>
      </w:r>
      <w:r w:rsidR="001C6119" w:rsidRPr="00835D90">
        <w:t>with office workers doing</w:t>
      </w:r>
      <w:r w:rsidR="009C333E" w:rsidRPr="00835D90">
        <w:t xml:space="preserve"> data entry </w:t>
      </w:r>
      <w:r w:rsidR="001C6119" w:rsidRPr="00835D90">
        <w:t>work</w:t>
      </w:r>
      <w:r w:rsidR="009C333E" w:rsidRPr="00835D90">
        <w:t xml:space="preserve"> in Study 2.</w:t>
      </w:r>
    </w:p>
    <w:p w14:paraId="36F81464" w14:textId="2A52E4BA" w:rsidR="003979C9" w:rsidRPr="00835D90" w:rsidRDefault="00976EB2" w:rsidP="009C0900">
      <w:pPr>
        <w:pStyle w:val="Heading1"/>
      </w:pPr>
      <w:r w:rsidRPr="00835D90">
        <w:t>STUDY 1</w:t>
      </w:r>
    </w:p>
    <w:p w14:paraId="225B7E14" w14:textId="7AD0DAFA" w:rsidR="009C0900" w:rsidRPr="00835D90" w:rsidRDefault="00F31900" w:rsidP="009C0900">
      <w:pPr>
        <w:pStyle w:val="Paragraph"/>
      </w:pPr>
      <w:r w:rsidRPr="00835D90">
        <w:t xml:space="preserve">The aim of Study 1 was to investigate whether </w:t>
      </w:r>
      <w:ins w:id="52" w:author="Duncan Brumby" w:date="2018-05-03T10:17:00Z">
        <w:r w:rsidR="00DB4312" w:rsidRPr="00835D90">
          <w:t xml:space="preserve">giving people </w:t>
        </w:r>
      </w:ins>
      <w:del w:id="53" w:author="Duncan Brumby" w:date="2018-05-03T10:17:00Z">
        <w:r w:rsidRPr="00835D90" w:rsidDel="00DB4312">
          <w:delText xml:space="preserve">time </w:delText>
        </w:r>
      </w:del>
      <w:r w:rsidRPr="00835D90">
        <w:t xml:space="preserve">information </w:t>
      </w:r>
      <w:ins w:id="54" w:author="Duncan Brumby" w:date="2018-05-03T10:17:00Z">
        <w:r w:rsidR="00DB4312" w:rsidRPr="00835D90">
          <w:t xml:space="preserve">on the </w:t>
        </w:r>
      </w:ins>
      <w:del w:id="55" w:author="Duncan Brumby" w:date="2018-05-03T10:17:00Z">
        <w:r w:rsidR="003756C2" w:rsidRPr="00835D90" w:rsidDel="00DB4312">
          <w:delText xml:space="preserve">on people’s </w:delText>
        </w:r>
      </w:del>
      <w:ins w:id="56" w:author="Duncan Brumby" w:date="2018-05-03T10:17:00Z">
        <w:r w:rsidR="00DB4312" w:rsidRPr="00835D90">
          <w:t xml:space="preserve">duration of their </w:t>
        </w:r>
      </w:ins>
      <w:r w:rsidR="003756C2" w:rsidRPr="00835D90">
        <w:t>window switch</w:t>
      </w:r>
      <w:ins w:id="57" w:author="Duncan Brumby" w:date="2018-05-03T10:17:00Z">
        <w:r w:rsidR="00DB4312" w:rsidRPr="00835D90">
          <w:t>es</w:t>
        </w:r>
      </w:ins>
      <w:r w:rsidR="003756C2" w:rsidRPr="00835D90">
        <w:t xml:space="preserve"> </w:t>
      </w:r>
      <w:del w:id="58" w:author="Duncan Brumby" w:date="2018-05-03T10:17:00Z">
        <w:r w:rsidR="003756C2" w:rsidRPr="00835D90" w:rsidDel="00DB4312">
          <w:delText xml:space="preserve">durations </w:delText>
        </w:r>
      </w:del>
      <w:r w:rsidR="003756C2" w:rsidRPr="00835D90">
        <w:t xml:space="preserve">can </w:t>
      </w:r>
      <w:commentRangeStart w:id="59"/>
      <w:ins w:id="60" w:author="Duncan Brumby" w:date="2018-05-03T10:17:00Z">
        <w:r w:rsidR="00DB4312" w:rsidRPr="00835D90">
          <w:t xml:space="preserve">help them to reflect on how long they are switching and so take action to </w:t>
        </w:r>
      </w:ins>
      <w:commentRangeEnd w:id="59"/>
      <w:ins w:id="61" w:author="Duncan Brumby" w:date="2018-05-03T10:18:00Z">
        <w:r w:rsidR="00DB4312" w:rsidRPr="00835D90">
          <w:rPr>
            <w:rStyle w:val="CommentReference"/>
          </w:rPr>
          <w:commentReference w:id="59"/>
        </w:r>
      </w:ins>
      <w:r w:rsidR="003756C2" w:rsidRPr="00835D90">
        <w:t xml:space="preserve">reduce the number and duration of switches during a data entry task. We used an experimental task to be able to log people’s data entries and measure whether a change in switching behaviour </w:t>
      </w:r>
      <w:r w:rsidR="00C1267E" w:rsidRPr="00835D90">
        <w:t>could</w:t>
      </w:r>
      <w:r w:rsidR="00C76CDD" w:rsidRPr="00835D90">
        <w:t xml:space="preserve"> also</w:t>
      </w:r>
      <w:r w:rsidR="003756C2" w:rsidRPr="00835D90">
        <w:t xml:space="preserve"> improve task completion time and reduce data entry errors.</w:t>
      </w:r>
    </w:p>
    <w:p w14:paraId="2A5F46DE" w14:textId="7742116E" w:rsidR="00021E8F" w:rsidRPr="00835D90" w:rsidRDefault="00021E8F" w:rsidP="00021E8F">
      <w:pPr>
        <w:pStyle w:val="Heading2"/>
        <w:rPr>
          <w:lang w:val="en-GB"/>
        </w:rPr>
      </w:pPr>
      <w:r w:rsidRPr="00835D90">
        <w:rPr>
          <w:lang w:val="en-GB"/>
        </w:rPr>
        <w:t>Method</w:t>
      </w:r>
    </w:p>
    <w:p w14:paraId="3CA397EE" w14:textId="1DD05247" w:rsidR="00021E8F" w:rsidRPr="00835D90" w:rsidRDefault="00021E8F" w:rsidP="00021E8F">
      <w:pPr>
        <w:pStyle w:val="Heading3"/>
        <w:rPr>
          <w:lang w:val="en-GB"/>
        </w:rPr>
      </w:pPr>
      <w:r w:rsidRPr="00835D90">
        <w:rPr>
          <w:lang w:val="en-GB"/>
        </w:rPr>
        <w:t>Participants</w:t>
      </w:r>
    </w:p>
    <w:p w14:paraId="3F41B366" w14:textId="5CB547B3" w:rsidR="00021E8F" w:rsidRPr="00835D90" w:rsidRDefault="00021E8F" w:rsidP="00021E8F">
      <w:pPr>
        <w:pStyle w:val="Paragraph"/>
      </w:pPr>
      <w:r w:rsidRPr="00835D90">
        <w:t>Fourty-seven participants (30 women) took part in the online experiment. Ages ranged from 20 to 63 (M = 29.3 years, SD = 9.1 years). The participants were recruited via university email lists, social media and online platforms to advertise academic studies, and participation was voluntary. Participants were alternately allocated to the control or experimental condition.</w:t>
      </w:r>
    </w:p>
    <w:p w14:paraId="568C35BB" w14:textId="47B5A07B" w:rsidR="00021E8F" w:rsidRPr="00835D90" w:rsidRDefault="00021E8F" w:rsidP="00021E8F">
      <w:pPr>
        <w:pStyle w:val="Heading3"/>
        <w:rPr>
          <w:szCs w:val="22"/>
          <w:lang w:val="en-GB"/>
        </w:rPr>
      </w:pPr>
      <w:r w:rsidRPr="00835D90">
        <w:rPr>
          <w:lang w:val="en-GB"/>
        </w:rPr>
        <w:t>Design</w:t>
      </w:r>
    </w:p>
    <w:p w14:paraId="744A43D9" w14:textId="77777777" w:rsidR="00451544" w:rsidRPr="00835D90" w:rsidRDefault="00021E8F" w:rsidP="00021E8F">
      <w:pPr>
        <w:pStyle w:val="Paragraph"/>
        <w:rPr>
          <w:ins w:id="62" w:author="Duncan Brumby" w:date="2018-05-03T10:20:00Z"/>
        </w:rPr>
      </w:pPr>
      <w:r w:rsidRPr="00835D90">
        <w:t xml:space="preserve">The study used a between-participants design with one independent variable, a notification. In the control condition, participants did not receive a notification, but switches away from the data entry window were recorded. In the notification condition, participants were shown a notification every time they completed a trial. This notification showed how long on average they were away for when switching away from the window, before returning to the task. </w:t>
      </w:r>
    </w:p>
    <w:p w14:paraId="0F1FDD67" w14:textId="6F40BD70" w:rsidR="00021E8F" w:rsidRPr="00835D90" w:rsidRDefault="00021E8F" w:rsidP="00021E8F">
      <w:pPr>
        <w:pStyle w:val="Paragraph"/>
      </w:pPr>
      <w:r w:rsidRPr="00835D90">
        <w:t xml:space="preserve">The purpose of </w:t>
      </w:r>
      <w:r w:rsidR="00053BF3" w:rsidRPr="00835D90">
        <w:t>the</w:t>
      </w:r>
      <w:r w:rsidRPr="00835D90">
        <w:t xml:space="preserve"> notification was to see if the number and duration of switches could be reduced by giving participants feedback on the time spent </w:t>
      </w:r>
      <w:del w:id="63" w:author="Duncan Brumby" w:date="2018-05-03T10:20:00Z">
        <w:r w:rsidRPr="00835D90" w:rsidDel="00451544">
          <w:delText xml:space="preserve">of </w:delText>
        </w:r>
      </w:del>
      <w:r w:rsidRPr="00835D90">
        <w:t xml:space="preserve">on switches. </w:t>
      </w:r>
      <w:ins w:id="64" w:author="Duncan Brumby" w:date="2018-05-03T10:21:00Z">
        <w:r w:rsidR="00451544" w:rsidRPr="00835D90">
          <w:t xml:space="preserve">To </w:t>
        </w:r>
      </w:ins>
      <w:ins w:id="65" w:author="Duncan Brumby" w:date="2018-05-03T10:22:00Z">
        <w:r w:rsidR="00DF3385" w:rsidRPr="00835D90">
          <w:t xml:space="preserve">address </w:t>
        </w:r>
      </w:ins>
      <w:ins w:id="66" w:author="Duncan Brumby" w:date="2018-05-03T10:21:00Z">
        <w:r w:rsidR="00451544" w:rsidRPr="00835D90">
          <w:t>this</w:t>
        </w:r>
      </w:ins>
      <w:ins w:id="67" w:author="Duncan Brumby" w:date="2018-05-03T10:22:00Z">
        <w:r w:rsidR="00DF3385" w:rsidRPr="00835D90">
          <w:t xml:space="preserve"> question,</w:t>
        </w:r>
      </w:ins>
      <w:ins w:id="68" w:author="Duncan Brumby" w:date="2018-05-03T10:21:00Z">
        <w:r w:rsidR="00451544" w:rsidRPr="00835D90">
          <w:t xml:space="preserve"> </w:t>
        </w:r>
      </w:ins>
      <w:ins w:id="69" w:author="Duncan Brumby" w:date="2018-05-03T10:22:00Z">
        <w:r w:rsidR="00DF3385" w:rsidRPr="00835D90">
          <w:t xml:space="preserve">the </w:t>
        </w:r>
      </w:ins>
      <w:ins w:id="70" w:author="Duncan Brumby" w:date="2018-05-03T10:21:00Z">
        <w:r w:rsidR="00451544" w:rsidRPr="00835D90">
          <w:t xml:space="preserve">dependent variables </w:t>
        </w:r>
      </w:ins>
      <w:ins w:id="71" w:author="Duncan Brumby" w:date="2018-05-03T10:22:00Z">
        <w:r w:rsidR="00DF3385" w:rsidRPr="00835D90">
          <w:t xml:space="preserve">of interest were </w:t>
        </w:r>
      </w:ins>
      <w:del w:id="72" w:author="Duncan Brumby" w:date="2018-05-03T10:21:00Z">
        <w:r w:rsidRPr="00835D90" w:rsidDel="00451544">
          <w:delText xml:space="preserve">Dependent variables were </w:delText>
        </w:r>
      </w:del>
      <w:ins w:id="73" w:author="Duncan Brumby" w:date="2018-05-03T10:21:00Z">
        <w:r w:rsidR="00451544" w:rsidRPr="00835D90">
          <w:t xml:space="preserve">the </w:t>
        </w:r>
      </w:ins>
      <w:r w:rsidRPr="00835D90">
        <w:t xml:space="preserve">number and duration of switches away from the data entry interface, trial completion time, and data entry errors. Switching behaviour was recorded using JavaScript's blur and focus events. These were triggered whenever a participant switched away from the data entry window, whether to their email inbox or to a different window or application. </w:t>
      </w:r>
    </w:p>
    <w:p w14:paraId="547D751C" w14:textId="51E2FEB0" w:rsidR="00021E8F" w:rsidRPr="00835D90" w:rsidRDefault="00021E8F" w:rsidP="00021E8F">
      <w:pPr>
        <w:pStyle w:val="Heading3"/>
        <w:rPr>
          <w:szCs w:val="22"/>
          <w:lang w:val="en-GB"/>
        </w:rPr>
      </w:pPr>
      <w:r w:rsidRPr="00835D90">
        <w:rPr>
          <w:lang w:val="en-GB"/>
        </w:rPr>
        <w:lastRenderedPageBreak/>
        <w:t>Materials</w:t>
      </w:r>
    </w:p>
    <w:p w14:paraId="39A6353A" w14:textId="2F5C294D" w:rsidR="00021E8F" w:rsidRPr="00835D90" w:rsidRDefault="00021E8F" w:rsidP="006830ED">
      <w:pPr>
        <w:pStyle w:val="Paragraph"/>
      </w:pPr>
      <w:r w:rsidRPr="00835D90">
        <w:t>The task used was based on a comm</w:t>
      </w:r>
      <w:r w:rsidR="00053BF3" w:rsidRPr="00835D90">
        <w:t xml:space="preserve">on routine data entry task </w:t>
      </w:r>
      <w:r w:rsidRPr="00835D90">
        <w:t>involving processing expenses</w:t>
      </w:r>
      <w:r w:rsidR="00053BF3" w:rsidRPr="00835D90">
        <w:t xml:space="preserve"> </w:t>
      </w:r>
      <w:r w:rsidR="00053BF3" w:rsidRPr="00835D90">
        <w:fldChar w:fldCharType="begin" w:fldLock="1"/>
      </w:r>
      <w:r w:rsidR="00053BF3" w:rsidRPr="00835D90">
        <w:instrText>ADDIN CSL_CITATION { "citationItems" : [ { "id" : "ITEM-1", "itemData" : { "DOI" : "10.18420/ecscw2017-4", "author" : [ { "dropping-particle" : "", "family" : "Borghouts", "given" : "Judith", "non-dropping-particle" : "", "parse-names" : false, "suffix" : "" }, { "dropping-particle" : "", "family" : "Brumby", "given" : "Duncan P.", "non-dropping-particle" : "", "parse-names" : false, "suffix" : "" }, { "dropping-particle" : "", "family" : "Cox", "given" : "Anna L.", "non-dropping-particle" : "", "parse-names" : false, "suffix" : "" } ], "container-title" : "Proceedings of 15th European Conference on Computer-Supported Cooperative Work", "id" : "ITEM-1", "issued" : { "date-parts" : [ [ "2017" ] ] }, "publisher-place" : "Sheffield, UK", "title" : "Batching, Error Checking and Data Collecting: Understanding Data Entry in a Financial Office", "type" : "paper-conference" }, "uris" : [ "http://www.mendeley.com/documents/?uuid=e5b96d49-dfed-4554-85a3-e68d5ea651d3" ] } ], "mendeley" : { "formattedCitation" : "(Borghouts, Brumby, &amp; Cox, 2017)", "plainTextFormattedCitation" : "(Borghouts, Brumby, &amp; Cox, 2017)", "previouslyFormattedCitation" : "(Borghouts, Brumby, &amp; Cox, 2017)" }, "properties" : {  }, "schema" : "https://github.com/citation-style-language/schema/raw/master/csl-citation.json" }</w:instrText>
      </w:r>
      <w:r w:rsidR="00053BF3" w:rsidRPr="00835D90">
        <w:fldChar w:fldCharType="separate"/>
      </w:r>
      <w:r w:rsidR="00053BF3" w:rsidRPr="00835D90">
        <w:rPr>
          <w:noProof/>
        </w:rPr>
        <w:t>(Borghouts, Brumby, &amp; Cox, 2017)</w:t>
      </w:r>
      <w:r w:rsidR="00053BF3" w:rsidRPr="00835D90">
        <w:fldChar w:fldCharType="end"/>
      </w:r>
      <w:r w:rsidRPr="00835D90">
        <w:t>. Participants were presented with an online sheet containing a set of ten 'expenses' (see Figure 1). They had to complete each row by entering the correct expense code for the expense. They retrieved this code by looking it up in a table of 25 expense categories which each had a corresponding 5-digit</w:t>
      </w:r>
      <w:r w:rsidR="00572A7A" w:rsidRPr="00835D90">
        <w:t xml:space="preserve"> expense code, shown in Figure 1. </w:t>
      </w:r>
      <w:r w:rsidRPr="00835D90">
        <w:t>Participants had to determine which category an expense belonged to, look up the code of this category and enter it in the row of the expense. We used expense categories and codes that are currently used by a public university to process expenses.</w:t>
      </w:r>
    </w:p>
    <w:p w14:paraId="3854C804" w14:textId="77777777" w:rsidR="00021E8F" w:rsidRPr="00835D90" w:rsidRDefault="00021E8F" w:rsidP="00021E8F">
      <w:pPr>
        <w:pStyle w:val="Paragraph"/>
      </w:pPr>
      <w:r w:rsidRPr="00835D90">
        <w:t xml:space="preserve">In the example of Figure 1, the expense in the top row belongs to the category 'Postage' and the participant would have to copy the code 22104 from the expense table into the empty cell of the top row. A code did not occur more than once in a trial. The codes within a trial could be entered in any order. </w:t>
      </w:r>
    </w:p>
    <w:p w14:paraId="11356E67" w14:textId="77777777" w:rsidR="00974DF3" w:rsidRPr="00835D90" w:rsidRDefault="00021E8F" w:rsidP="00974DF3">
      <w:pPr>
        <w:pStyle w:val="Paragraph"/>
      </w:pPr>
      <w:r w:rsidRPr="00835D90">
        <w:t xml:space="preserve">Once the codes of the ten expenses had been entered, participants clicked the Next button to go to the next trial and the sheet was filled with ten new expenses. </w:t>
      </w:r>
      <w:r w:rsidR="00974DF3" w:rsidRPr="00835D90">
        <w:t xml:space="preserve">In the </w:t>
      </w:r>
      <w:r w:rsidR="00974DF3" w:rsidRPr="00835D90">
        <w:rPr>
          <w:i/>
          <w:iCs/>
        </w:rPr>
        <w:t xml:space="preserve">notification </w:t>
      </w:r>
      <w:r w:rsidR="00974DF3" w:rsidRPr="00835D90">
        <w:t>condition, a browser notification appeared at the end of each trial at the right-hand corner of the screen that told participants the average duration of window switches away from the primary data entry task. The notification stayed visible for several seconds (a default set by the browser), or until dismissed by participants (by clicking on it). </w:t>
      </w:r>
    </w:p>
    <w:p w14:paraId="3F6C11B0" w14:textId="2AC7A1E8" w:rsidR="00CC1142" w:rsidRPr="00835D90" w:rsidRDefault="00021E8F" w:rsidP="00974DF3">
      <w:pPr>
        <w:pStyle w:val="Paragraph"/>
      </w:pPr>
      <w:r w:rsidRPr="00835D90">
        <w:t>Participants were not alerted to any mistakes and once they had pressed 'Next', they could not return to the previous trial to correct any errors. Participants had to complete one practice trial, and five experimental trials. The purpose of the practice trial was for the participant to get familiar with the task, and the recorded data from this trial was excluded from the analysis.</w:t>
      </w:r>
    </w:p>
    <w:p w14:paraId="54252660" w14:textId="77777777" w:rsidR="00CC1142" w:rsidRPr="00835D90" w:rsidRDefault="00CC1142" w:rsidP="00CC1142">
      <w:pPr>
        <w:pStyle w:val="Paragraph"/>
        <w:keepNext/>
      </w:pPr>
      <w:r w:rsidRPr="00835D90">
        <w:rPr>
          <w:noProof/>
          <w:lang w:eastAsia="en-GB"/>
        </w:rPr>
        <w:drawing>
          <wp:inline distT="0" distB="0" distL="0" distR="0" wp14:anchorId="18401337" wp14:editId="62F485DC">
            <wp:extent cx="5727700" cy="169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56-taskinterface.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a:graphicData>
            </a:graphic>
          </wp:inline>
        </w:drawing>
      </w:r>
    </w:p>
    <w:p w14:paraId="634BEEA9" w14:textId="2E13708A" w:rsidR="00CC1142" w:rsidRPr="00835D90" w:rsidRDefault="00CC1142" w:rsidP="006246BE">
      <w:pPr>
        <w:pStyle w:val="Caption"/>
      </w:pPr>
      <w:r w:rsidRPr="00835D90">
        <w:t xml:space="preserve">Figure </w:t>
      </w:r>
      <w:fldSimple w:instr=" SEQ Figure \* ARABIC ">
        <w:r w:rsidR="006246BE" w:rsidRPr="00835D90">
          <w:rPr>
            <w:noProof/>
          </w:rPr>
          <w:t>1</w:t>
        </w:r>
      </w:fldSimple>
      <w:r w:rsidRPr="00835D90">
        <w:t>. The data entry task as shown in the browser. At the start of each trial, participants were presented with ten expenses as shown on the left. Participants had to look up codes from their email (Step 1) and enter this into a sheet (Step 2). After every trial, the notification condition received time information (Step 3).</w:t>
      </w:r>
    </w:p>
    <w:p w14:paraId="32D081E4" w14:textId="66856684" w:rsidR="00021E8F" w:rsidRPr="00835D90" w:rsidRDefault="00021E8F" w:rsidP="00021E8F">
      <w:pPr>
        <w:pStyle w:val="Heading3"/>
        <w:rPr>
          <w:szCs w:val="22"/>
          <w:lang w:val="en-GB"/>
        </w:rPr>
      </w:pPr>
      <w:r w:rsidRPr="00835D90">
        <w:rPr>
          <w:lang w:val="en-GB"/>
        </w:rPr>
        <w:t>Procedure</w:t>
      </w:r>
    </w:p>
    <w:p w14:paraId="0413D622" w14:textId="77777777" w:rsidR="00021E8F" w:rsidRPr="00835D90" w:rsidRDefault="00021E8F" w:rsidP="00021E8F">
      <w:pPr>
        <w:pStyle w:val="Paragraph"/>
      </w:pPr>
      <w:r w:rsidRPr="00835D90">
        <w:t xml:space="preserve">The study was advertised online with a brief description and a website link to sign up. Participants signed up for the experiment by entering their email address, and were sent an email with the table of expense categories and expense codes. The email also included instructions with a new link where the study was available. Participants were asked to complete the task on a desktop or laptop computer and open the experiment in Google Chrome, Firefox or Safari. Participants were not informed beforehand which condition they had been allocated to, and were told the purpose of the study was to understand how people perform data entry tasks. Participants in the notification condition were informed that they would receive notifications during the experiment. </w:t>
      </w:r>
    </w:p>
    <w:p w14:paraId="080A82B6" w14:textId="3CB0ADC1" w:rsidR="00021E8F" w:rsidRPr="00835D90" w:rsidRDefault="00021E8F" w:rsidP="00021E8F">
      <w:pPr>
        <w:pStyle w:val="Paragraph"/>
      </w:pPr>
      <w:r w:rsidRPr="00835D90">
        <w:t xml:space="preserve">Participants first read an online consent form on the website, and were not able to continue to the experiment until they had agreed to the consent form. Participants in the notification condition received an additional dialog box to enable notifications in their </w:t>
      </w:r>
      <w:r w:rsidR="00CB3F3A" w:rsidRPr="00835D90">
        <w:t>browser, and</w:t>
      </w:r>
      <w:r w:rsidRPr="00835D90">
        <w:t xml:space="preserve"> had to click 'OK' to continue. Participants were instructed to have both their email and data entry window open on the same device, and to keep both windows maximised at all time, to ensure they had to switch back and forth between the two windows. Participants who made no recorded switches </w:t>
      </w:r>
      <w:r w:rsidR="006830ED" w:rsidRPr="00835D90">
        <w:t>were</w:t>
      </w:r>
      <w:r w:rsidRPr="00835D90">
        <w:t xml:space="preserve"> excluded from the dataset. </w:t>
      </w:r>
    </w:p>
    <w:p w14:paraId="6AA47387" w14:textId="5EA58673" w:rsidR="00844CDD" w:rsidRPr="00835D90" w:rsidRDefault="00021E8F" w:rsidP="00844CDD">
      <w:pPr>
        <w:pStyle w:val="Paragraph"/>
      </w:pPr>
      <w:r w:rsidRPr="00835D90">
        <w:t>After completing all experimental trials, participants were shown a page of debriefing information, explaining the purpose of the study. An email address was included as a point of contact if participants had any further questions. Participants took between 10 and 20 minutes to complete the experiment.</w:t>
      </w:r>
    </w:p>
    <w:p w14:paraId="29385374" w14:textId="0826181D" w:rsidR="00844CDD" w:rsidRPr="00835D90" w:rsidRDefault="00844CDD" w:rsidP="00844CDD">
      <w:pPr>
        <w:pStyle w:val="Heading2"/>
        <w:rPr>
          <w:lang w:val="en-GB"/>
        </w:rPr>
      </w:pPr>
      <w:r w:rsidRPr="00835D90">
        <w:rPr>
          <w:lang w:val="en-GB"/>
        </w:rPr>
        <w:t>Results</w:t>
      </w:r>
    </w:p>
    <w:p w14:paraId="2A495C46" w14:textId="75616A2E" w:rsidR="00844CDD" w:rsidRPr="00835D90" w:rsidRDefault="00844CDD" w:rsidP="00844CDD">
      <w:pPr>
        <w:pStyle w:val="Paragraph"/>
        <w:ind w:firstLine="0"/>
      </w:pPr>
      <w:r w:rsidRPr="00835D90">
        <w:rPr>
          <w:color w:val="4472C4" w:themeColor="accent1"/>
        </w:rPr>
        <w:fldChar w:fldCharType="begin"/>
      </w:r>
      <w:r w:rsidRPr="00835D90">
        <w:rPr>
          <w:color w:val="4472C4" w:themeColor="accent1"/>
        </w:rPr>
        <w:instrText xml:space="preserve"> REF _Ref503272422 \h </w:instrText>
      </w:r>
      <w:r w:rsidRPr="00835D90">
        <w:rPr>
          <w:color w:val="4472C4" w:themeColor="accent1"/>
        </w:rPr>
      </w:r>
      <w:r w:rsidRPr="00835D90">
        <w:rPr>
          <w:color w:val="4472C4" w:themeColor="accent1"/>
        </w:rPr>
        <w:fldChar w:fldCharType="separate"/>
      </w:r>
      <w:r w:rsidRPr="00835D90">
        <w:rPr>
          <w:color w:val="4472C4" w:themeColor="accent1"/>
        </w:rPr>
        <w:t xml:space="preserve">Table </w:t>
      </w:r>
      <w:r w:rsidRPr="00835D90">
        <w:rPr>
          <w:noProof/>
          <w:color w:val="4472C4" w:themeColor="accent1"/>
        </w:rPr>
        <w:t>1</w:t>
      </w:r>
      <w:r w:rsidRPr="00835D90">
        <w:rPr>
          <w:color w:val="4472C4" w:themeColor="accent1"/>
        </w:rPr>
        <w:fldChar w:fldCharType="end"/>
      </w:r>
      <w:r w:rsidRPr="00835D90">
        <w:rPr>
          <w:color w:val="4472C4" w:themeColor="accent1"/>
        </w:rPr>
        <w:t xml:space="preserve"> </w:t>
      </w:r>
      <w:r w:rsidRPr="00835D90">
        <w:t xml:space="preserve">summarises the results of the conditions in terms of the four dependent variables. The number of switches, length of switches and the error rate were not normally distributed, so non-parametric Mann-Whitney tests were used to analyse effects of a notification on these dependent variables. A Shapiro–Wilk test suggested that the trial completion times were normally distributed, </w:t>
      </w:r>
      <w:r w:rsidRPr="00835D90">
        <w:rPr>
          <w:i/>
        </w:rPr>
        <w:t>W</w:t>
      </w:r>
      <w:r w:rsidRPr="00835D90">
        <w:t xml:space="preserve"> = 0.94, </w:t>
      </w:r>
      <w:r w:rsidRPr="00835D90">
        <w:rPr>
          <w:i/>
        </w:rPr>
        <w:t>p</w:t>
      </w:r>
      <w:r w:rsidRPr="00835D90">
        <w:t xml:space="preserve"> = 0.05, so an independent t-test was used to analyse the effect on trial times. </w:t>
      </w:r>
    </w:p>
    <w:p w14:paraId="353363EB" w14:textId="32DD1746" w:rsidR="008D084A" w:rsidRPr="00835D90" w:rsidRDefault="008D084A" w:rsidP="008D084A">
      <w:pPr>
        <w:pStyle w:val="Heading3"/>
        <w:rPr>
          <w:lang w:val="en-GB"/>
        </w:rPr>
      </w:pPr>
      <w:r w:rsidRPr="00835D90">
        <w:rPr>
          <w:lang w:val="en-GB"/>
        </w:rPr>
        <w:t>Number and duration of switches</w:t>
      </w:r>
    </w:p>
    <w:p w14:paraId="5B65A9CB" w14:textId="03172DDB" w:rsidR="00844CDD" w:rsidRDefault="004C79F7" w:rsidP="00844CDD">
      <w:pPr>
        <w:pStyle w:val="Paragraph"/>
        <w:rPr>
          <w:ins w:id="74" w:author="Judith Borghouts" w:date="2018-05-13T16:34:00Z"/>
        </w:rPr>
      </w:pPr>
      <w:r w:rsidRPr="00835D90">
        <w:rPr>
          <w:color w:val="4472C4" w:themeColor="accent1"/>
        </w:rPr>
        <w:fldChar w:fldCharType="begin"/>
      </w:r>
      <w:r w:rsidRPr="00835D90">
        <w:rPr>
          <w:color w:val="4472C4" w:themeColor="accent1"/>
        </w:rPr>
        <w:instrText xml:space="preserve"> REF _Ref511318384 \h </w:instrText>
      </w:r>
      <w:r w:rsidRPr="00835D90">
        <w:rPr>
          <w:color w:val="4472C4" w:themeColor="accent1"/>
        </w:rPr>
      </w:r>
      <w:r w:rsidRPr="00835D90">
        <w:rPr>
          <w:color w:val="4472C4" w:themeColor="accent1"/>
        </w:rPr>
        <w:fldChar w:fldCharType="separate"/>
      </w:r>
      <w:r w:rsidRPr="00835D90">
        <w:rPr>
          <w:color w:val="4472C4" w:themeColor="accent1"/>
        </w:rPr>
        <w:t xml:space="preserve">Figure </w:t>
      </w:r>
      <w:r w:rsidRPr="00835D90">
        <w:rPr>
          <w:noProof/>
          <w:color w:val="4472C4" w:themeColor="accent1"/>
        </w:rPr>
        <w:t>2</w:t>
      </w:r>
      <w:r w:rsidRPr="00835D90">
        <w:rPr>
          <w:color w:val="4472C4" w:themeColor="accent1"/>
        </w:rPr>
        <w:fldChar w:fldCharType="end"/>
      </w:r>
      <w:r w:rsidRPr="00835D90">
        <w:rPr>
          <w:color w:val="4472C4" w:themeColor="accent1"/>
        </w:rPr>
        <w:t xml:space="preserve"> </w:t>
      </w:r>
      <w:r w:rsidR="00844CDD" w:rsidRPr="00835D90">
        <w:t xml:space="preserve">shows the variability of duration of switches for the two conditions. Results show that switches were significantly shorter among participants who had a notification </w:t>
      </w:r>
      <w:r w:rsidR="00FA109A" w:rsidRPr="00835D90">
        <w:t>(</w:t>
      </w:r>
      <w:r w:rsidR="00FA109A" w:rsidRPr="00835D90">
        <w:rPr>
          <w:i/>
        </w:rPr>
        <w:t>M</w:t>
      </w:r>
      <w:r w:rsidR="00FA109A" w:rsidRPr="00835D90">
        <w:t>=4.76</w:t>
      </w:r>
      <w:r w:rsidR="00844CDD" w:rsidRPr="00835D90">
        <w:t xml:space="preserve">s, </w:t>
      </w:r>
      <w:r w:rsidR="00844CDD" w:rsidRPr="00835D90">
        <w:rPr>
          <w:i/>
        </w:rPr>
        <w:t>SD</w:t>
      </w:r>
      <w:r w:rsidR="00844CDD" w:rsidRPr="00835D90">
        <w:t>=1.</w:t>
      </w:r>
      <w:r w:rsidR="00FA109A" w:rsidRPr="00835D90">
        <w:t>65</w:t>
      </w:r>
      <w:r w:rsidR="00844CDD" w:rsidRPr="00835D90">
        <w:t>s) than among those without a notification</w:t>
      </w:r>
      <w:r w:rsidR="00FA109A" w:rsidRPr="00835D90">
        <w:t xml:space="preserve"> (</w:t>
      </w:r>
      <w:r w:rsidR="00FA109A" w:rsidRPr="00835D90">
        <w:rPr>
          <w:i/>
        </w:rPr>
        <w:t>M</w:t>
      </w:r>
      <w:r w:rsidR="00FA109A" w:rsidRPr="00835D90">
        <w:t xml:space="preserve">=7.13s, </w:t>
      </w:r>
      <w:r w:rsidR="00FA109A" w:rsidRPr="00835D90">
        <w:rPr>
          <w:i/>
        </w:rPr>
        <w:t>SD</w:t>
      </w:r>
      <w:r w:rsidR="00FA109A" w:rsidRPr="00835D90">
        <w:t>=3.05</w:t>
      </w:r>
      <w:r w:rsidR="00844CDD" w:rsidRPr="00835D90">
        <w:t xml:space="preserve">), </w:t>
      </w:r>
      <w:r w:rsidR="00844CDD" w:rsidRPr="00835D90">
        <w:rPr>
          <w:i/>
        </w:rPr>
        <w:t>U</w:t>
      </w:r>
      <w:r w:rsidR="00FA109A" w:rsidRPr="00835D90">
        <w:t xml:space="preserve">(24, 23) </w:t>
      </w:r>
      <w:r w:rsidR="00844CDD" w:rsidRPr="00835D90">
        <w:t xml:space="preserve">= </w:t>
      </w:r>
      <w:r w:rsidR="00FA109A" w:rsidRPr="00835D90">
        <w:t xml:space="preserve">406, </w:t>
      </w:r>
      <w:r w:rsidR="00FA109A" w:rsidRPr="00835D90">
        <w:rPr>
          <w:i/>
        </w:rPr>
        <w:t>p</w:t>
      </w:r>
      <w:r w:rsidR="00FA109A" w:rsidRPr="00835D90">
        <w:t xml:space="preserve"> &lt;</w:t>
      </w:r>
      <w:r w:rsidR="00844CDD" w:rsidRPr="00835D90">
        <w:t xml:space="preserve"> 0.01</w:t>
      </w:r>
      <w:r w:rsidR="005F2DA8" w:rsidRPr="00835D90">
        <w:t xml:space="preserve">, </w:t>
      </w:r>
      <w:r w:rsidR="005F2DA8" w:rsidRPr="00835D90">
        <w:rPr>
          <w:i/>
        </w:rPr>
        <w:t>r</w:t>
      </w:r>
      <w:r w:rsidR="005F2DA8" w:rsidRPr="00835D90">
        <w:t xml:space="preserve"> =.44</w:t>
      </w:r>
      <w:r w:rsidR="00844CDD" w:rsidRPr="00835D90">
        <w:t xml:space="preserve">. </w:t>
      </w:r>
      <w:ins w:id="75" w:author="Judith Borghouts" w:date="2018-05-07T14:24:00Z">
        <w:r w:rsidR="004D3299" w:rsidRPr="00835D90">
          <w:t xml:space="preserve">As can be seen in </w:t>
        </w:r>
        <w:r w:rsidR="004D3299" w:rsidRPr="00835D90">
          <w:fldChar w:fldCharType="begin"/>
        </w:r>
        <w:r w:rsidR="004D3299" w:rsidRPr="00835D90">
          <w:instrText xml:space="preserve"> REF _Ref513466324 \h </w:instrText>
        </w:r>
      </w:ins>
      <w:ins w:id="76" w:author="Judith Borghouts" w:date="2018-05-07T14:24:00Z">
        <w:r w:rsidR="004D3299" w:rsidRPr="00835D90">
          <w:fldChar w:fldCharType="separate"/>
        </w:r>
      </w:ins>
      <w:r w:rsidR="004D3299" w:rsidRPr="00835D90">
        <w:t xml:space="preserve">Table </w:t>
      </w:r>
      <w:r w:rsidR="004D3299" w:rsidRPr="00835D90">
        <w:rPr>
          <w:noProof/>
        </w:rPr>
        <w:t>1</w:t>
      </w:r>
      <w:ins w:id="77" w:author="Judith Borghouts" w:date="2018-05-07T14:24:00Z">
        <w:r w:rsidR="004D3299" w:rsidRPr="00835D90">
          <w:fldChar w:fldCharType="end"/>
        </w:r>
        <w:r w:rsidR="004D3299" w:rsidRPr="00835D90">
          <w:t xml:space="preserve">, the number of switches </w:t>
        </w:r>
      </w:ins>
      <w:ins w:id="78" w:author="Judith Borghouts" w:date="2018-05-07T14:25:00Z">
        <w:r w:rsidR="004D3299" w:rsidRPr="00835D90">
          <w:t xml:space="preserve">per trial </w:t>
        </w:r>
      </w:ins>
      <w:ins w:id="79" w:author="Judith Borghouts" w:date="2018-05-07T14:24:00Z">
        <w:r w:rsidR="004D3299" w:rsidRPr="00835D90">
          <w:t>was on average 10.6</w:t>
        </w:r>
      </w:ins>
      <w:ins w:id="80" w:author="Judith Borghouts" w:date="2018-05-07T14:25:00Z">
        <w:r w:rsidR="004D3299" w:rsidRPr="00835D90">
          <w:t xml:space="preserve"> in both conditions, and there was no significant difference in number of </w:t>
        </w:r>
        <w:r w:rsidR="004D3299" w:rsidRPr="00835D90">
          <w:lastRenderedPageBreak/>
          <w:t xml:space="preserve">switches between conditions, </w:t>
        </w:r>
        <w:r w:rsidR="004D3299" w:rsidRPr="00835D90">
          <w:rPr>
            <w:i/>
          </w:rPr>
          <w:t>U</w:t>
        </w:r>
        <w:r w:rsidR="004D3299" w:rsidRPr="00835D90">
          <w:t xml:space="preserve">(24,23)=243, </w:t>
        </w:r>
        <w:r w:rsidR="004D3299" w:rsidRPr="00835D90">
          <w:rPr>
            <w:i/>
          </w:rPr>
          <w:t>p</w:t>
        </w:r>
        <w:r w:rsidR="004D3299" w:rsidRPr="00835D90">
          <w:t xml:space="preserve"> = 0.6</w:t>
        </w:r>
      </w:ins>
      <w:ins w:id="81" w:author="Judith Borghouts" w:date="2018-05-07T14:24:00Z">
        <w:r w:rsidR="004D3299" w:rsidRPr="00835D90">
          <w:t>. As there were ten</w:t>
        </w:r>
      </w:ins>
      <w:ins w:id="82" w:author="Judith Borghouts" w:date="2018-05-07T14:25:00Z">
        <w:r w:rsidR="004D3299" w:rsidRPr="00835D90">
          <w:t xml:space="preserve"> </w:t>
        </w:r>
      </w:ins>
      <w:ins w:id="83" w:author="Judith Borghouts" w:date="2018-05-07T14:27:00Z">
        <w:r w:rsidR="00A13A6C" w:rsidRPr="00835D90">
          <w:t xml:space="preserve">codes </w:t>
        </w:r>
      </w:ins>
      <w:ins w:id="84" w:author="Judith Borghouts" w:date="2018-05-07T14:24:00Z">
        <w:r w:rsidR="004D3299" w:rsidRPr="00835D90">
          <w:t>to be entered per trial, this suggests participa</w:t>
        </w:r>
        <w:r w:rsidR="00DC0A5E" w:rsidRPr="00835D90">
          <w:t>nts switched once for every data entry</w:t>
        </w:r>
      </w:ins>
      <w:commentRangeStart w:id="85"/>
      <w:ins w:id="86" w:author="Judith Borghouts" w:date="2018-05-07T14:27:00Z">
        <w:r w:rsidR="0069195D" w:rsidRPr="00835D90">
          <w:t>.</w:t>
        </w:r>
      </w:ins>
      <w:r w:rsidR="00FA109A" w:rsidRPr="00835D90">
        <w:t xml:space="preserve"> </w:t>
      </w:r>
      <w:commentRangeEnd w:id="85"/>
      <w:r w:rsidR="00C97B67" w:rsidRPr="00835D90">
        <w:rPr>
          <w:rStyle w:val="CommentReference"/>
        </w:rPr>
        <w:commentReference w:id="85"/>
      </w:r>
      <w:del w:id="87" w:author="Judith Borghouts" w:date="2018-05-07T14:27:00Z">
        <w:r w:rsidR="00FA109A" w:rsidRPr="00835D90" w:rsidDel="0083709A">
          <w:delText xml:space="preserve">switched once for every code entered (i.e., ten times per trial), and there was no significant difference in number of switches between conditions, </w:delText>
        </w:r>
        <w:r w:rsidR="00FA109A" w:rsidRPr="00835D90" w:rsidDel="0083709A">
          <w:rPr>
            <w:i/>
          </w:rPr>
          <w:delText>U</w:delText>
        </w:r>
        <w:r w:rsidR="00FA109A" w:rsidRPr="00835D90" w:rsidDel="0083709A">
          <w:delText xml:space="preserve">(24, 23) = 243, </w:delText>
        </w:r>
        <w:r w:rsidR="00FA109A" w:rsidRPr="00835D90" w:rsidDel="0083709A">
          <w:rPr>
            <w:i/>
          </w:rPr>
          <w:delText>p</w:delText>
        </w:r>
        <w:r w:rsidR="00FA109A" w:rsidRPr="00835D90" w:rsidDel="0083709A">
          <w:delText xml:space="preserve"> = 0.6.</w:delText>
        </w:r>
      </w:del>
      <w:ins w:id="88" w:author="Judith Borghouts" w:date="2018-05-07T14:22:00Z">
        <w:r w:rsidR="004D3299" w:rsidRPr="00835D90">
          <w:t xml:space="preserve"> </w:t>
        </w:r>
      </w:ins>
    </w:p>
    <w:p w14:paraId="0753C35C" w14:textId="7B57490A" w:rsidR="000123CF" w:rsidRPr="00835D90" w:rsidDel="00FE0F9E" w:rsidRDefault="00493D59" w:rsidP="00FE0F9E">
      <w:pPr>
        <w:pStyle w:val="Paragraph"/>
        <w:rPr>
          <w:del w:id="89" w:author="Judith Borghouts" w:date="2018-05-13T16:42:00Z"/>
        </w:rPr>
        <w:pPrChange w:id="90" w:author="Judith Borghouts" w:date="2018-05-13T16:42:00Z">
          <w:pPr>
            <w:pStyle w:val="Paragraph"/>
          </w:pPr>
        </w:pPrChange>
      </w:pPr>
      <w:ins w:id="91" w:author="Judith Borghouts" w:date="2018-05-13T16:34:00Z">
        <w:r w:rsidRPr="00835D90">
          <w:rPr>
            <w:color w:val="4472C4" w:themeColor="accent1"/>
          </w:rPr>
          <w:fldChar w:fldCharType="begin"/>
        </w:r>
        <w:r w:rsidRPr="00835D90">
          <w:rPr>
            <w:color w:val="4472C4" w:themeColor="accent1"/>
          </w:rPr>
          <w:instrText xml:space="preserve"> REF _Ref511318245 \h  \* MERGEFORMAT </w:instrText>
        </w:r>
        <w:r w:rsidRPr="00835D90">
          <w:rPr>
            <w:color w:val="4472C4" w:themeColor="accent1"/>
          </w:rPr>
        </w:r>
        <w:r w:rsidRPr="00835D90">
          <w:rPr>
            <w:color w:val="4472C4" w:themeColor="accent1"/>
          </w:rPr>
          <w:fldChar w:fldCharType="separate"/>
        </w:r>
      </w:ins>
      <w:r w:rsidRPr="00493D59">
        <w:rPr>
          <w:color w:val="4472C4" w:themeColor="accent1"/>
        </w:rPr>
        <w:t>Figure 3</w:t>
      </w:r>
      <w:ins w:id="92" w:author="Judith Borghouts" w:date="2018-05-13T16:34:00Z">
        <w:r w:rsidRPr="00835D90">
          <w:rPr>
            <w:color w:val="4472C4" w:themeColor="accent1"/>
          </w:rPr>
          <w:fldChar w:fldCharType="end"/>
        </w:r>
        <w:r>
          <w:t xml:space="preserve"> </w:t>
        </w:r>
        <w:r w:rsidR="000123CF" w:rsidRPr="000123CF">
          <w:t>shows the distribution of switching durations for the Control a</w:t>
        </w:r>
        <w:r w:rsidR="00316FF1">
          <w:t>nd Notification condition</w:t>
        </w:r>
      </w:ins>
      <w:ins w:id="93" w:author="Judith Borghouts" w:date="2018-05-13T16:43:00Z">
        <w:r w:rsidR="005C0E56">
          <w:t xml:space="preserve">, the red line </w:t>
        </w:r>
        <w:r w:rsidR="0041528B">
          <w:t>marks</w:t>
        </w:r>
        <w:r w:rsidR="005C0E56">
          <w:t xml:space="preserve"> the mean duration</w:t>
        </w:r>
      </w:ins>
      <w:ins w:id="94" w:author="Judith Borghouts" w:date="2018-05-13T16:34:00Z">
        <w:r w:rsidR="00316FF1">
          <w:t xml:space="preserve">. </w:t>
        </w:r>
      </w:ins>
      <w:ins w:id="95" w:author="Judith Borghouts" w:date="2018-05-13T16:35:00Z">
        <w:r w:rsidR="00316FF1" w:rsidRPr="000123CF">
          <w:t xml:space="preserve">For both conditions, the </w:t>
        </w:r>
      </w:ins>
      <w:ins w:id="96" w:author="Judith Borghouts" w:date="2018-05-13T16:36:00Z">
        <w:r w:rsidR="00316FF1">
          <w:t>distribution</w:t>
        </w:r>
      </w:ins>
      <w:ins w:id="97" w:author="Judith Borghouts" w:date="2018-05-13T16:35:00Z">
        <w:r w:rsidR="00316FF1" w:rsidRPr="000123CF">
          <w:t xml:space="preserve"> was positi</w:t>
        </w:r>
        <w:r w:rsidR="00C25524">
          <w:t>vely skewed with a long tail: 97</w:t>
        </w:r>
        <w:r w:rsidR="00316FF1" w:rsidRPr="000123CF">
          <w:t xml:space="preserve">% of the switches were under </w:t>
        </w:r>
      </w:ins>
      <w:ins w:id="98" w:author="Judith Borghouts" w:date="2018-05-13T16:37:00Z">
        <w:r w:rsidR="00C25524">
          <w:t>20</w:t>
        </w:r>
      </w:ins>
      <w:ins w:id="99" w:author="Judith Borghouts" w:date="2018-05-13T16:35:00Z">
        <w:r w:rsidR="00360CA6">
          <w:t xml:space="preserve"> seconds, t</w:t>
        </w:r>
      </w:ins>
      <w:ins w:id="100" w:author="Judith Borghouts" w:date="2018-05-13T16:43:00Z">
        <w:r w:rsidR="00B20E96">
          <w:t xml:space="preserve">he longest switch was greater than seven minutes. </w:t>
        </w:r>
      </w:ins>
      <w:ins w:id="101" w:author="Judith Borghouts" w:date="2018-05-13T16:36:00Z">
        <w:r w:rsidR="00415B54">
          <w:t xml:space="preserve">To scale the </w:t>
        </w:r>
        <w:r w:rsidR="000E2C79">
          <w:t xml:space="preserve">distribution, </w:t>
        </w:r>
        <w:r w:rsidR="0071012C">
          <w:t>switches longer than 20 seconds are grouped in</w:t>
        </w:r>
        <w:r w:rsidR="009B3F91">
          <w:t xml:space="preserve"> one bar.</w:t>
        </w:r>
      </w:ins>
    </w:p>
    <w:p w14:paraId="61EE4AA4" w14:textId="102087A9" w:rsidR="00F146F4" w:rsidRPr="00835D90" w:rsidRDefault="003B49BE" w:rsidP="00FE0F9E">
      <w:pPr>
        <w:pStyle w:val="Paragraph"/>
        <w:pPrChange w:id="102" w:author="Judith Borghouts" w:date="2018-05-13T16:42:00Z">
          <w:pPr>
            <w:pStyle w:val="Paragraph"/>
          </w:pPr>
        </w:pPrChange>
      </w:pPr>
      <w:del w:id="103" w:author="Judith Borghouts" w:date="2018-05-13T16:42:00Z">
        <w:r w:rsidRPr="00835D90" w:rsidDel="00FE0F9E">
          <w:delText xml:space="preserve">The distribution of switching durations was positively skewed with a long tail: switches up to </w:delText>
        </w:r>
        <w:r w:rsidR="003226BF" w:rsidRPr="00835D90" w:rsidDel="00FE0F9E">
          <w:delText>1</w:delText>
        </w:r>
        <w:r w:rsidR="002A01B8" w:rsidRPr="00835D90" w:rsidDel="00FE0F9E">
          <w:delText xml:space="preserve">7 </w:delText>
        </w:r>
        <w:r w:rsidRPr="00835D90" w:rsidDel="00FE0F9E">
          <w:delText>seconds made up 9</w:delText>
        </w:r>
        <w:r w:rsidR="003226BF" w:rsidRPr="00835D90" w:rsidDel="00FE0F9E">
          <w:delText>5</w:delText>
        </w:r>
        <w:r w:rsidRPr="00835D90" w:rsidDel="00FE0F9E">
          <w:delText xml:space="preserve">% of switches, but the longest switch was greater than seven minutes. </w:delText>
        </w:r>
        <w:r w:rsidR="008D084A" w:rsidRPr="00835D90" w:rsidDel="009B3F91">
          <w:delText>The</w:delText>
        </w:r>
      </w:del>
      <w:r w:rsidR="008D084A" w:rsidRPr="00835D90">
        <w:t xml:space="preserve"> </w:t>
      </w:r>
      <w:del w:id="104" w:author="Judith Borghouts" w:date="2018-05-13T16:42:00Z">
        <w:r w:rsidR="008D084A" w:rsidRPr="00835D90" w:rsidDel="00FE0F9E">
          <w:delText xml:space="preserve">distribution </w:delText>
        </w:r>
        <w:r w:rsidR="008D084A" w:rsidRPr="00835D90" w:rsidDel="009B3F91">
          <w:delText xml:space="preserve">of the top </w:delText>
        </w:r>
        <w:r w:rsidR="003226BF" w:rsidRPr="00835D90" w:rsidDel="009B3F91">
          <w:delText>5</w:delText>
        </w:r>
        <w:r w:rsidR="008D084A" w:rsidRPr="00835D90" w:rsidDel="009B3F91">
          <w:delText xml:space="preserve">% longest </w:delText>
        </w:r>
        <w:commentRangeStart w:id="105"/>
        <w:r w:rsidR="008D084A" w:rsidRPr="00835D90" w:rsidDel="009B3F91">
          <w:delText xml:space="preserve">switches is illustrated in </w:delText>
        </w:r>
      </w:del>
      <w:del w:id="106" w:author="Judith Borghouts" w:date="2018-05-13T16:34:00Z">
        <w:r w:rsidR="00CB4A88" w:rsidRPr="00835D90" w:rsidDel="00493D59">
          <w:rPr>
            <w:color w:val="4472C4" w:themeColor="accent1"/>
          </w:rPr>
          <w:fldChar w:fldCharType="begin"/>
        </w:r>
        <w:r w:rsidR="00CB4A88" w:rsidRPr="00835D90" w:rsidDel="00493D59">
          <w:rPr>
            <w:color w:val="4472C4" w:themeColor="accent1"/>
          </w:rPr>
          <w:delInstrText xml:space="preserve"> REF _Ref511318245 \h  \* MERGEFORMAT </w:delInstrText>
        </w:r>
        <w:r w:rsidR="00CB4A88" w:rsidRPr="00835D90" w:rsidDel="00493D59">
          <w:rPr>
            <w:color w:val="4472C4" w:themeColor="accent1"/>
          </w:rPr>
        </w:r>
        <w:r w:rsidR="00CB4A88" w:rsidRPr="00835D90" w:rsidDel="00493D59">
          <w:rPr>
            <w:color w:val="4472C4" w:themeColor="accent1"/>
          </w:rPr>
          <w:fldChar w:fldCharType="separate"/>
        </w:r>
        <w:r w:rsidR="00CB4A88" w:rsidRPr="00835D90" w:rsidDel="00493D59">
          <w:rPr>
            <w:color w:val="4472C4" w:themeColor="accent1"/>
          </w:rPr>
          <w:delText>Figure 3</w:delText>
        </w:r>
        <w:r w:rsidR="00CB4A88" w:rsidRPr="00835D90" w:rsidDel="00493D59">
          <w:rPr>
            <w:color w:val="4472C4" w:themeColor="accent1"/>
          </w:rPr>
          <w:fldChar w:fldCharType="end"/>
        </w:r>
        <w:r w:rsidR="008D084A" w:rsidRPr="00835D90" w:rsidDel="00493D59">
          <w:delText xml:space="preserve">. </w:delText>
        </w:r>
      </w:del>
      <w:r w:rsidR="000A67C2" w:rsidRPr="00835D90">
        <w:rPr>
          <w:color w:val="4472C4" w:themeColor="accent1"/>
        </w:rPr>
        <w:fldChar w:fldCharType="begin"/>
      </w:r>
      <w:r w:rsidR="000A67C2" w:rsidRPr="00835D90">
        <w:rPr>
          <w:color w:val="4472C4" w:themeColor="accent1"/>
        </w:rPr>
        <w:instrText xml:space="preserve"> REF _Ref511318351 \h </w:instrText>
      </w:r>
      <w:r w:rsidR="000A67C2" w:rsidRPr="00835D90">
        <w:rPr>
          <w:color w:val="4472C4" w:themeColor="accent1"/>
        </w:rPr>
      </w:r>
      <w:r w:rsidR="000A67C2" w:rsidRPr="00835D90">
        <w:rPr>
          <w:color w:val="4472C4" w:themeColor="accent1"/>
        </w:rPr>
        <w:fldChar w:fldCharType="separate"/>
      </w:r>
      <w:r w:rsidR="000A67C2" w:rsidRPr="00835D90">
        <w:rPr>
          <w:color w:val="4472C4" w:themeColor="accent1"/>
        </w:rPr>
        <w:t xml:space="preserve">Table </w:t>
      </w:r>
      <w:r w:rsidR="000A67C2" w:rsidRPr="00835D90">
        <w:rPr>
          <w:noProof/>
          <w:color w:val="4472C4" w:themeColor="accent1"/>
        </w:rPr>
        <w:t>2</w:t>
      </w:r>
      <w:r w:rsidR="000A67C2" w:rsidRPr="00835D90">
        <w:rPr>
          <w:color w:val="4472C4" w:themeColor="accent1"/>
        </w:rPr>
        <w:fldChar w:fldCharType="end"/>
      </w:r>
      <w:r w:rsidR="000A67C2" w:rsidRPr="00835D90">
        <w:rPr>
          <w:color w:val="4472C4" w:themeColor="accent1"/>
        </w:rPr>
        <w:t xml:space="preserve"> </w:t>
      </w:r>
      <w:r w:rsidR="008D084A" w:rsidRPr="00835D90">
        <w:t xml:space="preserve">shows the </w:t>
      </w:r>
      <w:r w:rsidR="00552D24" w:rsidRPr="00835D90">
        <w:t>count</w:t>
      </w:r>
      <w:r w:rsidR="00BC7DFA" w:rsidRPr="00835D90">
        <w:t xml:space="preserve"> of</w:t>
      </w:r>
      <w:del w:id="107" w:author="Judith Borghouts" w:date="2018-05-13T16:45:00Z">
        <w:r w:rsidR="00BC7DFA" w:rsidRPr="00835D90" w:rsidDel="002D38B1">
          <w:delText xml:space="preserve"> </w:delText>
        </w:r>
      </w:del>
      <w:del w:id="108" w:author="Judith Borghouts" w:date="2018-05-13T16:42:00Z">
        <w:r w:rsidR="00BC7DFA" w:rsidRPr="00835D90" w:rsidDel="009B3F91">
          <w:delText xml:space="preserve">the longest </w:delText>
        </w:r>
      </w:del>
      <w:del w:id="109" w:author="Judith Borghouts" w:date="2018-05-13T16:45:00Z">
        <w:r w:rsidR="00BC7DFA" w:rsidRPr="00835D90" w:rsidDel="00421E8B">
          <w:delText>switches</w:delText>
        </w:r>
        <w:r w:rsidR="005312A3" w:rsidRPr="00835D90" w:rsidDel="00421E8B">
          <w:delText xml:space="preserve"> for each condition</w:delText>
        </w:r>
      </w:del>
      <w:del w:id="110" w:author="Judith Borghouts" w:date="2018-05-13T16:42:00Z">
        <w:r w:rsidR="00BC7DFA" w:rsidRPr="00835D90" w:rsidDel="009B3F91">
          <w:delText xml:space="preserve"> at different percentiles</w:delText>
        </w:r>
      </w:del>
      <w:del w:id="111" w:author="Judith Borghouts" w:date="2018-05-13T16:45:00Z">
        <w:r w:rsidR="00BC7DFA" w:rsidRPr="00835D90" w:rsidDel="00421E8B">
          <w:delText>.</w:delText>
        </w:r>
        <w:commentRangeEnd w:id="105"/>
        <w:r w:rsidR="00470E2E" w:rsidRPr="00835D90" w:rsidDel="00421E8B">
          <w:rPr>
            <w:rStyle w:val="CommentReference"/>
          </w:rPr>
          <w:commentReference w:id="105"/>
        </w:r>
      </w:del>
      <w:ins w:id="112" w:author="Judith Borghouts" w:date="2018-05-13T16:45:00Z">
        <w:r w:rsidR="002D38B1">
          <w:t xml:space="preserve"> these long switches for each condition.</w:t>
        </w:r>
      </w:ins>
    </w:p>
    <w:p w14:paraId="4DDB2C39" w14:textId="77777777" w:rsidR="00844CDD" w:rsidRPr="00835D90" w:rsidRDefault="00844CDD" w:rsidP="00844CDD">
      <w:pPr>
        <w:spacing w:before="0" w:after="0"/>
        <w:ind w:firstLine="0"/>
        <w:rPr>
          <w:rFonts w:ascii="Helvetica" w:hAnsi="Helvetica"/>
          <w:szCs w:val="22"/>
        </w:rPr>
      </w:pPr>
    </w:p>
    <w:p w14:paraId="6C3C6F01" w14:textId="7F753568" w:rsidR="00844CDD" w:rsidRPr="00835D90" w:rsidRDefault="00844CDD" w:rsidP="006246BE">
      <w:pPr>
        <w:pStyle w:val="Caption"/>
      </w:pPr>
      <w:bookmarkStart w:id="113" w:name="_Ref513466324"/>
      <w:r w:rsidRPr="00835D90">
        <w:t xml:space="preserve">Table </w:t>
      </w:r>
      <w:fldSimple w:instr=" SEQ Table \* ARABIC ">
        <w:r w:rsidR="009E425A" w:rsidRPr="00835D90">
          <w:rPr>
            <w:noProof/>
          </w:rPr>
          <w:t>1</w:t>
        </w:r>
      </w:fldSimple>
      <w:bookmarkEnd w:id="113"/>
      <w:r w:rsidRPr="00835D90">
        <w:t>. Means and standard deviations of dependent variables for each condition.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802"/>
        <w:gridCol w:w="1802"/>
        <w:gridCol w:w="1802"/>
        <w:gridCol w:w="1802"/>
        <w:gridCol w:w="1802"/>
      </w:tblGrid>
      <w:tr w:rsidR="00844CDD" w:rsidRPr="00835D90" w14:paraId="562BEB18" w14:textId="77777777" w:rsidTr="00E011E2">
        <w:tc>
          <w:tcPr>
            <w:tcW w:w="1802" w:type="dxa"/>
            <w:tcBorders>
              <w:bottom w:val="single" w:sz="4" w:space="0" w:color="auto"/>
              <w:right w:val="nil"/>
            </w:tcBorders>
          </w:tcPr>
          <w:p w14:paraId="657B7392" w14:textId="77777777" w:rsidR="00844CDD" w:rsidRPr="00835D90" w:rsidRDefault="00844CDD" w:rsidP="00E011E2">
            <w:pPr>
              <w:pStyle w:val="Paragraph"/>
              <w:spacing w:line="264" w:lineRule="auto"/>
              <w:jc w:val="center"/>
            </w:pPr>
            <w:r w:rsidRPr="00835D90">
              <w:t>Condition</w:t>
            </w:r>
          </w:p>
        </w:tc>
        <w:tc>
          <w:tcPr>
            <w:tcW w:w="1802" w:type="dxa"/>
            <w:tcBorders>
              <w:left w:val="nil"/>
              <w:bottom w:val="single" w:sz="4" w:space="0" w:color="auto"/>
              <w:right w:val="nil"/>
            </w:tcBorders>
          </w:tcPr>
          <w:p w14:paraId="4C0D8BC5" w14:textId="77777777" w:rsidR="00844CDD" w:rsidRPr="00835D90" w:rsidRDefault="00844CDD" w:rsidP="00E011E2">
            <w:pPr>
              <w:pStyle w:val="Paragraph"/>
              <w:spacing w:line="264" w:lineRule="auto"/>
              <w:jc w:val="center"/>
            </w:pPr>
            <w:r w:rsidRPr="00835D90">
              <w:t>Number of switches</w:t>
            </w:r>
          </w:p>
        </w:tc>
        <w:tc>
          <w:tcPr>
            <w:tcW w:w="1802" w:type="dxa"/>
            <w:tcBorders>
              <w:left w:val="nil"/>
              <w:bottom w:val="single" w:sz="4" w:space="0" w:color="auto"/>
              <w:right w:val="nil"/>
            </w:tcBorders>
          </w:tcPr>
          <w:p w14:paraId="3EB7D557" w14:textId="77777777" w:rsidR="00844CDD" w:rsidRPr="00835D90" w:rsidRDefault="00844CDD" w:rsidP="00E011E2">
            <w:pPr>
              <w:pStyle w:val="Paragraph"/>
              <w:spacing w:line="264" w:lineRule="auto"/>
              <w:jc w:val="center"/>
            </w:pPr>
            <w:r w:rsidRPr="00835D90">
              <w:t>Duration of switches (s)</w:t>
            </w:r>
          </w:p>
        </w:tc>
        <w:tc>
          <w:tcPr>
            <w:tcW w:w="1802" w:type="dxa"/>
            <w:tcBorders>
              <w:left w:val="nil"/>
              <w:bottom w:val="single" w:sz="4" w:space="0" w:color="auto"/>
              <w:right w:val="nil"/>
            </w:tcBorders>
          </w:tcPr>
          <w:p w14:paraId="2D803D1A" w14:textId="77777777" w:rsidR="00844CDD" w:rsidRPr="00835D90" w:rsidRDefault="00844CDD" w:rsidP="00E011E2">
            <w:pPr>
              <w:pStyle w:val="Paragraph"/>
              <w:spacing w:line="264" w:lineRule="auto"/>
              <w:jc w:val="center"/>
            </w:pPr>
            <w:r w:rsidRPr="00835D90">
              <w:t>Error rate</w:t>
            </w:r>
          </w:p>
        </w:tc>
        <w:tc>
          <w:tcPr>
            <w:tcW w:w="1802" w:type="dxa"/>
            <w:tcBorders>
              <w:left w:val="nil"/>
              <w:bottom w:val="single" w:sz="4" w:space="0" w:color="auto"/>
            </w:tcBorders>
          </w:tcPr>
          <w:p w14:paraId="2BB4E7C3" w14:textId="77777777" w:rsidR="00844CDD" w:rsidRPr="00835D90" w:rsidRDefault="00844CDD" w:rsidP="00E011E2">
            <w:pPr>
              <w:pStyle w:val="Paragraph"/>
              <w:spacing w:line="264" w:lineRule="auto"/>
              <w:jc w:val="center"/>
            </w:pPr>
            <w:r w:rsidRPr="00835D90">
              <w:t>Trial completion time (s)</w:t>
            </w:r>
          </w:p>
        </w:tc>
      </w:tr>
      <w:tr w:rsidR="00844CDD" w:rsidRPr="00835D90" w14:paraId="0ED45823" w14:textId="77777777" w:rsidTr="00E011E2">
        <w:tc>
          <w:tcPr>
            <w:tcW w:w="1802" w:type="dxa"/>
            <w:tcBorders>
              <w:bottom w:val="nil"/>
              <w:right w:val="nil"/>
            </w:tcBorders>
          </w:tcPr>
          <w:p w14:paraId="6DE6EDF4" w14:textId="77777777" w:rsidR="00844CDD" w:rsidRPr="00835D90" w:rsidRDefault="00844CDD" w:rsidP="00E011E2">
            <w:pPr>
              <w:pStyle w:val="Paragraph"/>
              <w:spacing w:line="264" w:lineRule="auto"/>
              <w:jc w:val="center"/>
            </w:pPr>
            <w:r w:rsidRPr="00835D90">
              <w:t>Control</w:t>
            </w:r>
          </w:p>
        </w:tc>
        <w:tc>
          <w:tcPr>
            <w:tcW w:w="1802" w:type="dxa"/>
            <w:tcBorders>
              <w:left w:val="nil"/>
              <w:bottom w:val="nil"/>
              <w:right w:val="nil"/>
            </w:tcBorders>
          </w:tcPr>
          <w:p w14:paraId="4F439B9B" w14:textId="64A0DABB" w:rsidR="00844CDD" w:rsidRPr="00835D90" w:rsidRDefault="00C767CA" w:rsidP="00E011E2">
            <w:pPr>
              <w:pStyle w:val="Paragraph"/>
              <w:spacing w:line="264" w:lineRule="auto"/>
              <w:jc w:val="center"/>
            </w:pPr>
            <w:r w:rsidRPr="00835D90">
              <w:t>10.65 (1.67</w:t>
            </w:r>
            <w:r w:rsidR="00844CDD" w:rsidRPr="00835D90">
              <w:t>)</w:t>
            </w:r>
          </w:p>
        </w:tc>
        <w:tc>
          <w:tcPr>
            <w:tcW w:w="1802" w:type="dxa"/>
            <w:tcBorders>
              <w:left w:val="nil"/>
              <w:bottom w:val="nil"/>
              <w:right w:val="nil"/>
            </w:tcBorders>
          </w:tcPr>
          <w:p w14:paraId="6FB56DC9" w14:textId="204DDB15" w:rsidR="00844CDD" w:rsidRPr="00835D90" w:rsidRDefault="00272753" w:rsidP="00E011E2">
            <w:pPr>
              <w:pStyle w:val="Paragraph"/>
              <w:spacing w:line="264" w:lineRule="auto"/>
              <w:jc w:val="center"/>
            </w:pPr>
            <w:r w:rsidRPr="00835D90">
              <w:t>7.13 (3.05</w:t>
            </w:r>
            <w:r w:rsidR="00844CDD" w:rsidRPr="00835D90">
              <w:t>)</w:t>
            </w:r>
          </w:p>
        </w:tc>
        <w:tc>
          <w:tcPr>
            <w:tcW w:w="1802" w:type="dxa"/>
            <w:tcBorders>
              <w:left w:val="nil"/>
              <w:bottom w:val="nil"/>
              <w:right w:val="nil"/>
            </w:tcBorders>
          </w:tcPr>
          <w:p w14:paraId="1E41A81D" w14:textId="66AAB92A" w:rsidR="00844CDD" w:rsidRPr="00835D90" w:rsidRDefault="00967C6B" w:rsidP="00E011E2">
            <w:pPr>
              <w:pStyle w:val="Paragraph"/>
              <w:spacing w:line="264" w:lineRule="auto"/>
              <w:jc w:val="center"/>
            </w:pPr>
            <w:r w:rsidRPr="00835D90">
              <w:t>5</w:t>
            </w:r>
            <w:r w:rsidR="00C767CA" w:rsidRPr="00835D90">
              <w:t>% (5</w:t>
            </w:r>
            <w:r w:rsidR="00844CDD" w:rsidRPr="00835D90">
              <w:t>%)</w:t>
            </w:r>
          </w:p>
        </w:tc>
        <w:tc>
          <w:tcPr>
            <w:tcW w:w="1802" w:type="dxa"/>
            <w:tcBorders>
              <w:left w:val="nil"/>
              <w:bottom w:val="nil"/>
            </w:tcBorders>
          </w:tcPr>
          <w:p w14:paraId="57DB302F" w14:textId="3EB39D8B" w:rsidR="00844CDD" w:rsidRPr="00835D90" w:rsidRDefault="00C767CA" w:rsidP="00E011E2">
            <w:pPr>
              <w:pStyle w:val="Paragraph"/>
              <w:spacing w:line="264" w:lineRule="auto"/>
              <w:jc w:val="center"/>
            </w:pPr>
            <w:r w:rsidRPr="00835D90">
              <w:t>126.27 (32.61</w:t>
            </w:r>
            <w:r w:rsidR="00844CDD" w:rsidRPr="00835D90">
              <w:t>)</w:t>
            </w:r>
          </w:p>
        </w:tc>
      </w:tr>
      <w:tr w:rsidR="00844CDD" w:rsidRPr="00835D90" w14:paraId="240CB62D" w14:textId="77777777" w:rsidTr="00E011E2">
        <w:tc>
          <w:tcPr>
            <w:tcW w:w="1802" w:type="dxa"/>
            <w:tcBorders>
              <w:top w:val="nil"/>
              <w:right w:val="nil"/>
            </w:tcBorders>
          </w:tcPr>
          <w:p w14:paraId="0346011F" w14:textId="77777777" w:rsidR="00844CDD" w:rsidRPr="00835D90" w:rsidRDefault="00844CDD" w:rsidP="00E011E2">
            <w:pPr>
              <w:pStyle w:val="Paragraph"/>
              <w:spacing w:line="264" w:lineRule="auto"/>
              <w:jc w:val="center"/>
            </w:pPr>
            <w:r w:rsidRPr="00835D90">
              <w:t>Notification</w:t>
            </w:r>
          </w:p>
        </w:tc>
        <w:tc>
          <w:tcPr>
            <w:tcW w:w="1802" w:type="dxa"/>
            <w:tcBorders>
              <w:top w:val="nil"/>
              <w:left w:val="nil"/>
              <w:right w:val="nil"/>
            </w:tcBorders>
          </w:tcPr>
          <w:p w14:paraId="2FA5C3E6" w14:textId="1402EBE6" w:rsidR="00844CDD" w:rsidRPr="00835D90" w:rsidRDefault="00C767CA" w:rsidP="00E011E2">
            <w:pPr>
              <w:pStyle w:val="Paragraph"/>
              <w:spacing w:line="264" w:lineRule="auto"/>
              <w:jc w:val="center"/>
            </w:pPr>
            <w:r w:rsidRPr="00835D90">
              <w:t>10.61 (1.83</w:t>
            </w:r>
            <w:r w:rsidR="00844CDD" w:rsidRPr="00835D90">
              <w:t>)</w:t>
            </w:r>
          </w:p>
        </w:tc>
        <w:tc>
          <w:tcPr>
            <w:tcW w:w="1802" w:type="dxa"/>
            <w:tcBorders>
              <w:top w:val="nil"/>
              <w:left w:val="nil"/>
              <w:right w:val="nil"/>
            </w:tcBorders>
          </w:tcPr>
          <w:p w14:paraId="05592CE5" w14:textId="2562742A" w:rsidR="00844CDD" w:rsidRPr="00835D90" w:rsidRDefault="00272753" w:rsidP="00E011E2">
            <w:pPr>
              <w:pStyle w:val="Paragraph"/>
              <w:spacing w:line="264" w:lineRule="auto"/>
              <w:jc w:val="center"/>
            </w:pPr>
            <w:r w:rsidRPr="00835D90">
              <w:t>4.76 (1.65</w:t>
            </w:r>
            <w:r w:rsidR="00844CDD" w:rsidRPr="00835D90">
              <w:t>)</w:t>
            </w:r>
          </w:p>
        </w:tc>
        <w:tc>
          <w:tcPr>
            <w:tcW w:w="1802" w:type="dxa"/>
            <w:tcBorders>
              <w:top w:val="nil"/>
              <w:left w:val="nil"/>
              <w:right w:val="nil"/>
            </w:tcBorders>
          </w:tcPr>
          <w:p w14:paraId="491C0B9B" w14:textId="77777777" w:rsidR="00844CDD" w:rsidRPr="00835D90" w:rsidRDefault="00844CDD" w:rsidP="00E011E2">
            <w:pPr>
              <w:pStyle w:val="Paragraph"/>
              <w:spacing w:line="264" w:lineRule="auto"/>
              <w:jc w:val="center"/>
            </w:pPr>
            <w:r w:rsidRPr="00835D90">
              <w:t>2% (2%)</w:t>
            </w:r>
          </w:p>
        </w:tc>
        <w:tc>
          <w:tcPr>
            <w:tcW w:w="1802" w:type="dxa"/>
            <w:tcBorders>
              <w:top w:val="nil"/>
              <w:left w:val="nil"/>
            </w:tcBorders>
          </w:tcPr>
          <w:p w14:paraId="53F61EE9" w14:textId="6AC122C0" w:rsidR="00844CDD" w:rsidRPr="00835D90" w:rsidRDefault="00C767CA" w:rsidP="00E011E2">
            <w:pPr>
              <w:pStyle w:val="Paragraph"/>
              <w:spacing w:line="264" w:lineRule="auto"/>
              <w:jc w:val="center"/>
            </w:pPr>
            <w:r w:rsidRPr="00835D90">
              <w:t>107</w:t>
            </w:r>
            <w:r w:rsidR="00844CDD" w:rsidRPr="00835D90">
              <w:t>.</w:t>
            </w:r>
            <w:r w:rsidRPr="00835D90">
              <w:t>61</w:t>
            </w:r>
            <w:r w:rsidR="00844CDD" w:rsidRPr="00835D90">
              <w:t xml:space="preserve"> (</w:t>
            </w:r>
            <w:r w:rsidRPr="00835D90">
              <w:t>31</w:t>
            </w:r>
            <w:r w:rsidR="00844CDD" w:rsidRPr="00835D90">
              <w:t>.</w:t>
            </w:r>
            <w:r w:rsidRPr="00835D90">
              <w:t>15</w:t>
            </w:r>
            <w:r w:rsidR="00844CDD" w:rsidRPr="00835D90">
              <w:t>)</w:t>
            </w:r>
          </w:p>
        </w:tc>
      </w:tr>
    </w:tbl>
    <w:p w14:paraId="16B5948C" w14:textId="144F6F45" w:rsidR="00844CDD" w:rsidRPr="00835D90" w:rsidDel="002E5BA8" w:rsidRDefault="002779F7" w:rsidP="00844CDD">
      <w:pPr>
        <w:jc w:val="center"/>
        <w:rPr>
          <w:del w:id="114" w:author="Judith Borghouts" w:date="2018-05-13T14:59:00Z"/>
        </w:rPr>
      </w:pPr>
      <w:del w:id="115" w:author="Judith Borghouts" w:date="2018-05-13T14:59:00Z">
        <w:r w:rsidRPr="00835D90" w:rsidDel="002E5BA8">
          <w:rPr>
            <w:noProof/>
            <w:lang w:eastAsia="en-GB"/>
          </w:rPr>
          <w:drawing>
            <wp:inline distT="0" distB="0" distL="0" distR="0" wp14:anchorId="4D7F65C2" wp14:editId="2BA60139">
              <wp:extent cx="1264258" cy="182172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56-boxplot.pdf"/>
                      <pic:cNvPicPr/>
                    </pic:nvPicPr>
                    <pic:blipFill>
                      <a:blip r:embed="rId11">
                        <a:extLst>
                          <a:ext uri="{28A0092B-C50C-407E-A947-70E740481C1C}">
                            <a14:useLocalDpi xmlns:a14="http://schemas.microsoft.com/office/drawing/2010/main" val="0"/>
                          </a:ext>
                        </a:extLst>
                      </a:blip>
                      <a:stretch>
                        <a:fillRect/>
                      </a:stretch>
                    </pic:blipFill>
                    <pic:spPr>
                      <a:xfrm>
                        <a:off x="0" y="0"/>
                        <a:ext cx="1273179" cy="1834581"/>
                      </a:xfrm>
                      <a:prstGeom prst="rect">
                        <a:avLst/>
                      </a:prstGeom>
                    </pic:spPr>
                  </pic:pic>
                </a:graphicData>
              </a:graphic>
            </wp:inline>
          </w:drawing>
        </w:r>
      </w:del>
    </w:p>
    <w:p w14:paraId="4B6CAB70" w14:textId="03C8311F" w:rsidR="00412663" w:rsidRDefault="00844CDD" w:rsidP="005A145B">
      <w:pPr>
        <w:jc w:val="center"/>
        <w:rPr>
          <w:ins w:id="116" w:author="Judith Borghouts" w:date="2018-05-13T15:01:00Z"/>
        </w:rPr>
        <w:pPrChange w:id="117" w:author="Judith Borghouts" w:date="2018-05-13T14:57:00Z">
          <w:pPr>
            <w:pStyle w:val="Caption"/>
          </w:pPr>
        </w:pPrChange>
      </w:pPr>
      <w:bookmarkStart w:id="118" w:name="_Ref511318384"/>
      <w:del w:id="119" w:author="Judith Borghouts" w:date="2018-05-13T14:59:00Z">
        <w:r w:rsidRPr="00835D90" w:rsidDel="002E5BA8">
          <w:delText xml:space="preserve">Figure </w:delText>
        </w:r>
        <w:r w:rsidR="00C044F3" w:rsidDel="002E5BA8">
          <w:fldChar w:fldCharType="begin"/>
        </w:r>
        <w:r w:rsidR="00C044F3" w:rsidDel="002E5BA8">
          <w:delInstrText xml:space="preserve"> SEQ Figure \* ARABIC </w:delInstrText>
        </w:r>
        <w:r w:rsidR="00C044F3" w:rsidDel="002E5BA8">
          <w:fldChar w:fldCharType="separate"/>
        </w:r>
        <w:r w:rsidR="006246BE" w:rsidRPr="00835D90" w:rsidDel="002E5BA8">
          <w:rPr>
            <w:noProof/>
          </w:rPr>
          <w:delText>2</w:delText>
        </w:r>
        <w:r w:rsidR="00C044F3" w:rsidDel="002E5BA8">
          <w:rPr>
            <w:noProof/>
          </w:rPr>
          <w:fldChar w:fldCharType="end"/>
        </w:r>
        <w:bookmarkEnd w:id="118"/>
        <w:r w:rsidRPr="00835D90" w:rsidDel="002E5BA8">
          <w:delText xml:space="preserve">. Boxplot of duration of </w:delText>
        </w:r>
        <w:commentRangeStart w:id="120"/>
        <w:r w:rsidRPr="00835D90" w:rsidDel="002E5BA8">
          <w:delText xml:space="preserve">switches away from </w:delText>
        </w:r>
        <w:commentRangeEnd w:id="120"/>
        <w:r w:rsidR="006853B4" w:rsidRPr="00835D90" w:rsidDel="002E5BA8">
          <w:rPr>
            <w:rStyle w:val="CommentReference"/>
            <w:b/>
          </w:rPr>
          <w:commentReference w:id="120"/>
        </w:r>
        <w:r w:rsidRPr="00835D90" w:rsidDel="002E5BA8">
          <w:delText>the data entry interface in each condition.</w:delText>
        </w:r>
      </w:del>
      <w:ins w:id="121" w:author="Judith Borghouts" w:date="2018-05-13T15:03:00Z">
        <w:r w:rsidR="0090235C">
          <w:rPr>
            <w:noProof/>
            <w:lang w:eastAsia="en-GB"/>
          </w:rPr>
          <w:drawing>
            <wp:inline distT="0" distB="0" distL="0" distR="0" wp14:anchorId="32112AFC" wp14:editId="5E60D4C0">
              <wp:extent cx="3079448" cy="18585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bution-durSwitches_Control.tiff"/>
                      <pic:cNvPicPr/>
                    </pic:nvPicPr>
                    <pic:blipFill>
                      <a:blip r:embed="rId12">
                        <a:extLst>
                          <a:ext uri="{28A0092B-C50C-407E-A947-70E740481C1C}">
                            <a14:useLocalDpi xmlns:a14="http://schemas.microsoft.com/office/drawing/2010/main" val="0"/>
                          </a:ext>
                        </a:extLst>
                      </a:blip>
                      <a:stretch>
                        <a:fillRect/>
                      </a:stretch>
                    </pic:blipFill>
                    <pic:spPr>
                      <a:xfrm>
                        <a:off x="0" y="0"/>
                        <a:ext cx="3085332" cy="1862145"/>
                      </a:xfrm>
                      <a:prstGeom prst="rect">
                        <a:avLst/>
                      </a:prstGeom>
                    </pic:spPr>
                  </pic:pic>
                </a:graphicData>
              </a:graphic>
            </wp:inline>
          </w:drawing>
        </w:r>
      </w:ins>
    </w:p>
    <w:p w14:paraId="55E83491" w14:textId="2E732869" w:rsidR="003E3862" w:rsidRPr="00412663" w:rsidDel="0090235C" w:rsidRDefault="003E3862" w:rsidP="005A145B">
      <w:pPr>
        <w:jc w:val="center"/>
        <w:rPr>
          <w:del w:id="122" w:author="Judith Borghouts" w:date="2018-05-13T15:03:00Z"/>
          <w:rPrChange w:id="123" w:author="Judith Borghouts" w:date="2018-05-13T14:56:00Z">
            <w:rPr>
              <w:del w:id="124" w:author="Judith Borghouts" w:date="2018-05-13T15:03:00Z"/>
            </w:rPr>
          </w:rPrChange>
        </w:rPr>
        <w:pPrChange w:id="125" w:author="Judith Borghouts" w:date="2018-05-13T14:57:00Z">
          <w:pPr>
            <w:pStyle w:val="Caption"/>
          </w:pPr>
        </w:pPrChange>
      </w:pPr>
      <w:ins w:id="126" w:author="Judith Borghouts" w:date="2018-05-13T15:01:00Z">
        <w:r>
          <w:rPr>
            <w:noProof/>
            <w:lang w:eastAsia="en-GB"/>
          </w:rPr>
          <w:drawing>
            <wp:inline distT="0" distB="0" distL="0" distR="0" wp14:anchorId="12E20F87" wp14:editId="0A9EB300">
              <wp:extent cx="3079448" cy="18585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tribution-durSwitches_Notif.tiff"/>
                      <pic:cNvPicPr/>
                    </pic:nvPicPr>
                    <pic:blipFill>
                      <a:blip r:embed="rId13">
                        <a:extLst>
                          <a:ext uri="{28A0092B-C50C-407E-A947-70E740481C1C}">
                            <a14:useLocalDpi xmlns:a14="http://schemas.microsoft.com/office/drawing/2010/main" val="0"/>
                          </a:ext>
                        </a:extLst>
                      </a:blip>
                      <a:stretch>
                        <a:fillRect/>
                      </a:stretch>
                    </pic:blipFill>
                    <pic:spPr>
                      <a:xfrm>
                        <a:off x="0" y="0"/>
                        <a:ext cx="3085897" cy="1862486"/>
                      </a:xfrm>
                      <a:prstGeom prst="rect">
                        <a:avLst/>
                      </a:prstGeom>
                    </pic:spPr>
                  </pic:pic>
                </a:graphicData>
              </a:graphic>
            </wp:inline>
          </w:drawing>
        </w:r>
      </w:ins>
    </w:p>
    <w:p w14:paraId="0A2B93A2" w14:textId="43CEB319" w:rsidR="00060417" w:rsidRPr="00835D90" w:rsidRDefault="00D34CFB" w:rsidP="0090235C">
      <w:pPr>
        <w:jc w:val="center"/>
        <w:pPrChange w:id="127" w:author="Judith Borghouts" w:date="2018-05-13T15:03:00Z">
          <w:pPr>
            <w:keepNext/>
            <w:jc w:val="center"/>
          </w:pPr>
        </w:pPrChange>
      </w:pPr>
      <w:commentRangeStart w:id="128"/>
      <w:del w:id="129" w:author="Judith Borghouts" w:date="2018-05-13T15:03:00Z">
        <w:r w:rsidRPr="00835D90" w:rsidDel="0090235C">
          <w:rPr>
            <w:noProof/>
            <w:lang w:eastAsia="en-GB"/>
          </w:rPr>
          <w:drawing>
            <wp:inline distT="0" distB="0" distL="0" distR="0" wp14:anchorId="6842CEBF" wp14:editId="6BB9AEC1">
              <wp:extent cx="3093057" cy="206203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56-histswitches.pdf"/>
                      <pic:cNvPicPr/>
                    </pic:nvPicPr>
                    <pic:blipFill>
                      <a:blip r:embed="rId14">
                        <a:extLst>
                          <a:ext uri="{28A0092B-C50C-407E-A947-70E740481C1C}">
                            <a14:useLocalDpi xmlns:a14="http://schemas.microsoft.com/office/drawing/2010/main" val="0"/>
                          </a:ext>
                        </a:extLst>
                      </a:blip>
                      <a:stretch>
                        <a:fillRect/>
                      </a:stretch>
                    </pic:blipFill>
                    <pic:spPr>
                      <a:xfrm>
                        <a:off x="0" y="0"/>
                        <a:ext cx="3096782" cy="2064521"/>
                      </a:xfrm>
                      <a:prstGeom prst="rect">
                        <a:avLst/>
                      </a:prstGeom>
                    </pic:spPr>
                  </pic:pic>
                </a:graphicData>
              </a:graphic>
            </wp:inline>
          </w:drawing>
        </w:r>
      </w:del>
      <w:commentRangeEnd w:id="128"/>
      <w:r w:rsidR="00E22DBE" w:rsidRPr="00835D90">
        <w:rPr>
          <w:rStyle w:val="CommentReference"/>
        </w:rPr>
        <w:commentReference w:id="128"/>
      </w:r>
    </w:p>
    <w:p w14:paraId="100F317B" w14:textId="603DEB8F" w:rsidR="00300BFC" w:rsidRPr="00835D90" w:rsidRDefault="00060417" w:rsidP="006246BE">
      <w:pPr>
        <w:pStyle w:val="Caption"/>
      </w:pPr>
      <w:bookmarkStart w:id="130" w:name="_Ref511318245"/>
      <w:r w:rsidRPr="00835D90">
        <w:t xml:space="preserve">Figure </w:t>
      </w:r>
      <w:fldSimple w:instr=" SEQ Figure \* ARABIC ">
        <w:r w:rsidR="006246BE" w:rsidRPr="00835D90">
          <w:rPr>
            <w:noProof/>
          </w:rPr>
          <w:t>3</w:t>
        </w:r>
      </w:fldSimple>
      <w:bookmarkEnd w:id="130"/>
      <w:r w:rsidRPr="00835D90">
        <w:t xml:space="preserve">. </w:t>
      </w:r>
      <w:del w:id="131" w:author="Judith Borghouts" w:date="2018-05-13T15:04:00Z">
        <w:r w:rsidRPr="00835D90" w:rsidDel="0090235C">
          <w:delText xml:space="preserve">Distribution </w:delText>
        </w:r>
      </w:del>
      <w:ins w:id="132" w:author="Judith Borghouts" w:date="2018-05-13T15:04:00Z">
        <w:r w:rsidR="0090235C">
          <w:t>Histograms showing the distribution of switching durations for the two conditions</w:t>
        </w:r>
      </w:ins>
      <w:ins w:id="133" w:author="Judith Borghouts" w:date="2018-05-13T15:06:00Z">
        <w:r w:rsidR="00F02881">
          <w:t>; switches</w:t>
        </w:r>
      </w:ins>
      <w:ins w:id="134" w:author="Judith Borghouts" w:date="2018-05-13T15:04:00Z">
        <w:r w:rsidR="0090235C">
          <w:t xml:space="preserve"> longer than 20 seconds are grouped in the upper-right bin</w:t>
        </w:r>
      </w:ins>
      <w:ins w:id="135" w:author="Judith Borghouts" w:date="2018-05-13T15:05:00Z">
        <w:r w:rsidR="00443759">
          <w:t xml:space="preserve"> of </w:t>
        </w:r>
        <w:r w:rsidR="000E6ABA">
          <w:t>the</w:t>
        </w:r>
        <w:r w:rsidR="00443759">
          <w:t xml:space="preserve"> histogram</w:t>
        </w:r>
      </w:ins>
      <w:ins w:id="136" w:author="Judith Borghouts" w:date="2018-05-13T15:06:00Z">
        <w:r w:rsidR="000E6ABA">
          <w:t>s</w:t>
        </w:r>
        <w:r w:rsidR="00F02881">
          <w:t>. The red line mark the mean of the durations for each condition</w:t>
        </w:r>
        <w:r w:rsidR="005D7F40">
          <w:t>.</w:t>
        </w:r>
      </w:ins>
      <w:del w:id="137" w:author="Judith Borghouts" w:date="2018-05-13T15:04:00Z">
        <w:r w:rsidRPr="00835D90" w:rsidDel="0090235C">
          <w:delText xml:space="preserve">of the top </w:delText>
        </w:r>
        <w:r w:rsidR="00BB2050" w:rsidRPr="00835D90" w:rsidDel="0090235C">
          <w:delText>5</w:delText>
        </w:r>
        <w:r w:rsidRPr="00835D90" w:rsidDel="0090235C">
          <w:delText xml:space="preserve">% longest window switches (switches that </w:delText>
        </w:r>
        <w:r w:rsidR="00230E34" w:rsidRPr="00835D90" w:rsidDel="0090235C">
          <w:delText xml:space="preserve">were </w:delText>
        </w:r>
        <w:r w:rsidR="001E4049" w:rsidRPr="00835D90" w:rsidDel="0090235C">
          <w:delText>16.74</w:delText>
        </w:r>
        <w:r w:rsidRPr="00835D90" w:rsidDel="0090235C">
          <w:delText xml:space="preserve"> seconds</w:delText>
        </w:r>
        <w:r w:rsidR="00230E34" w:rsidRPr="00835D90" w:rsidDel="0090235C">
          <w:delText xml:space="preserve"> or longer</w:delText>
        </w:r>
        <w:r w:rsidRPr="00835D90" w:rsidDel="0090235C">
          <w:delText>).</w:delText>
        </w:r>
      </w:del>
    </w:p>
    <w:p w14:paraId="7EF6DC87" w14:textId="36884A95" w:rsidR="004E796F" w:rsidRPr="00835D90" w:rsidRDefault="004E796F" w:rsidP="004E796F">
      <w:pPr>
        <w:pStyle w:val="Caption"/>
        <w:keepNext/>
      </w:pPr>
      <w:bookmarkStart w:id="138" w:name="_Ref511318351"/>
      <w:r w:rsidRPr="00835D90">
        <w:t xml:space="preserve">Table </w:t>
      </w:r>
      <w:fldSimple w:instr=" SEQ Table \* ARABIC ">
        <w:r w:rsidR="009E425A" w:rsidRPr="00835D90">
          <w:rPr>
            <w:noProof/>
          </w:rPr>
          <w:t>2</w:t>
        </w:r>
      </w:fldSimple>
      <w:bookmarkEnd w:id="138"/>
      <w:r w:rsidRPr="00835D90">
        <w:t xml:space="preserve">.Total number of switches </w:t>
      </w:r>
      <w:del w:id="139" w:author="Judith Borghouts" w:date="2018-05-13T16:47:00Z">
        <w:r w:rsidRPr="00835D90" w:rsidDel="0090567C">
          <w:delText>at different percentiles</w:delText>
        </w:r>
      </w:del>
      <w:ins w:id="140" w:author="Judith Borghouts" w:date="2018-05-13T16:47:00Z">
        <w:r w:rsidR="0090567C">
          <w:t>longer than 20 seconds</w:t>
        </w:r>
      </w:ins>
      <w:r w:rsidRPr="00835D90">
        <w:t xml:space="preserve"> for each condition.</w:t>
      </w:r>
    </w:p>
    <w:tbl>
      <w:tblPr>
        <w:tblStyle w:val="TableGrid"/>
        <w:tblW w:w="0" w:type="auto"/>
        <w:jc w:val="center"/>
        <w:tblLook w:val="04A0" w:firstRow="1" w:lastRow="0" w:firstColumn="1" w:lastColumn="0" w:noHBand="0" w:noVBand="1"/>
      </w:tblPr>
      <w:tblGrid>
        <w:gridCol w:w="1265"/>
        <w:gridCol w:w="851"/>
        <w:gridCol w:w="1172"/>
        <w:tblGridChange w:id="141">
          <w:tblGrid>
            <w:gridCol w:w="1265"/>
            <w:gridCol w:w="851"/>
            <w:gridCol w:w="1172"/>
          </w:tblGrid>
        </w:tblGridChange>
      </w:tblGrid>
      <w:tr w:rsidR="00237489" w:rsidRPr="00835D90" w14:paraId="24B54D8F" w14:textId="77777777" w:rsidTr="005A495A">
        <w:trPr>
          <w:trHeight w:val="305"/>
          <w:jc w:val="center"/>
        </w:trPr>
        <w:tc>
          <w:tcPr>
            <w:tcW w:w="1265" w:type="dxa"/>
            <w:tcBorders>
              <w:left w:val="nil"/>
              <w:bottom w:val="single" w:sz="4" w:space="0" w:color="auto"/>
              <w:right w:val="nil"/>
            </w:tcBorders>
          </w:tcPr>
          <w:p w14:paraId="65DF5C6D" w14:textId="10195B8E" w:rsidR="00237489" w:rsidRPr="00835D90" w:rsidRDefault="00237489" w:rsidP="002A7EB0">
            <w:pPr>
              <w:spacing w:before="40" w:after="40"/>
              <w:ind w:firstLine="0"/>
              <w:jc w:val="center"/>
            </w:pPr>
            <w:r w:rsidRPr="00835D90">
              <w:t>Duration (s)</w:t>
            </w:r>
          </w:p>
        </w:tc>
        <w:tc>
          <w:tcPr>
            <w:tcW w:w="851" w:type="dxa"/>
            <w:tcBorders>
              <w:left w:val="nil"/>
              <w:bottom w:val="single" w:sz="4" w:space="0" w:color="auto"/>
              <w:right w:val="nil"/>
            </w:tcBorders>
          </w:tcPr>
          <w:p w14:paraId="44E9B18A" w14:textId="297101BC" w:rsidR="00237489" w:rsidRPr="00835D90" w:rsidRDefault="00237489" w:rsidP="002A7EB0">
            <w:pPr>
              <w:spacing w:before="40" w:after="40"/>
              <w:ind w:firstLine="0"/>
              <w:jc w:val="center"/>
            </w:pPr>
            <w:r w:rsidRPr="00835D90">
              <w:t>Control</w:t>
            </w:r>
          </w:p>
        </w:tc>
        <w:tc>
          <w:tcPr>
            <w:tcW w:w="1172" w:type="dxa"/>
            <w:tcBorders>
              <w:left w:val="nil"/>
              <w:bottom w:val="single" w:sz="4" w:space="0" w:color="auto"/>
              <w:right w:val="nil"/>
            </w:tcBorders>
          </w:tcPr>
          <w:p w14:paraId="544CE335" w14:textId="1C4496B2" w:rsidR="00237489" w:rsidRPr="00835D90" w:rsidRDefault="00237489" w:rsidP="002A7EB0">
            <w:pPr>
              <w:spacing w:before="40" w:after="40"/>
              <w:ind w:firstLine="0"/>
              <w:jc w:val="center"/>
            </w:pPr>
            <w:r w:rsidRPr="00835D90">
              <w:t>Notification</w:t>
            </w:r>
          </w:p>
        </w:tc>
      </w:tr>
      <w:tr w:rsidR="00237489" w:rsidRPr="00835D90" w14:paraId="3F21C1E9" w14:textId="77777777" w:rsidTr="004E796F">
        <w:trPr>
          <w:trHeight w:val="269"/>
          <w:jc w:val="center"/>
        </w:trPr>
        <w:tc>
          <w:tcPr>
            <w:tcW w:w="1265" w:type="dxa"/>
            <w:tcBorders>
              <w:left w:val="nil"/>
              <w:bottom w:val="nil"/>
              <w:right w:val="nil"/>
            </w:tcBorders>
          </w:tcPr>
          <w:p w14:paraId="29EE72FE" w14:textId="46DC6DAD" w:rsidR="00237489" w:rsidRPr="007E4939" w:rsidRDefault="00237489" w:rsidP="00870801">
            <w:pPr>
              <w:spacing w:before="40" w:after="40"/>
              <w:ind w:firstLine="0"/>
              <w:jc w:val="center"/>
              <w:rPr>
                <w:rPrChange w:id="142" w:author="Judith Borghouts" w:date="2018-05-13T16:40:00Z">
                  <w:rPr/>
                </w:rPrChange>
              </w:rPr>
              <w:pPrChange w:id="143" w:author="Judith Borghouts" w:date="2018-05-13T16:38:00Z">
                <w:pPr>
                  <w:spacing w:before="40" w:after="40"/>
                  <w:ind w:firstLine="0"/>
                  <w:jc w:val="center"/>
                </w:pPr>
              </w:pPrChange>
            </w:pPr>
            <w:del w:id="144" w:author="Judith Borghouts" w:date="2018-05-13T16:39:00Z">
              <w:r w:rsidRPr="007E4939" w:rsidDel="005A495A">
                <w:rPr>
                  <w:rPrChange w:id="145" w:author="Judith Borghouts" w:date="2018-05-13T16:40:00Z">
                    <w:rPr>
                      <w:u w:val="single"/>
                    </w:rPr>
                  </w:rPrChange>
                </w:rPr>
                <w:delText>&gt;</w:delText>
              </w:r>
            </w:del>
            <w:del w:id="146" w:author="Judith Borghouts" w:date="2018-05-13T16:38:00Z">
              <w:r w:rsidRPr="007E4939" w:rsidDel="00870801">
                <w:rPr>
                  <w:rPrChange w:id="147" w:author="Judith Borghouts" w:date="2018-05-13T16:40:00Z">
                    <w:rPr/>
                  </w:rPrChange>
                </w:rPr>
                <w:delText>16.74</w:delText>
              </w:r>
            </w:del>
            <w:ins w:id="148" w:author="Judith Borghouts" w:date="2018-05-13T16:39:00Z">
              <w:r w:rsidR="0088680A">
                <w:rPr>
                  <w:rPrChange w:id="149" w:author="Judith Borghouts" w:date="2018-05-13T16:40:00Z">
                    <w:rPr/>
                  </w:rPrChange>
                </w:rPr>
                <w:t>20</w:t>
              </w:r>
              <w:r w:rsidRPr="007E4939">
                <w:rPr>
                  <w:rPrChange w:id="150" w:author="Judith Borghouts" w:date="2018-05-13T16:40:00Z">
                    <w:rPr>
                      <w:u w:val="single"/>
                    </w:rPr>
                  </w:rPrChange>
                </w:rPr>
                <w:t>-</w:t>
              </w:r>
            </w:ins>
            <w:ins w:id="151" w:author="Judith Borghouts" w:date="2018-05-13T16:46:00Z">
              <w:r w:rsidR="0088680A">
                <w:t>2</w:t>
              </w:r>
            </w:ins>
            <w:ins w:id="152" w:author="Judith Borghouts" w:date="2018-05-13T16:39:00Z">
              <w:r w:rsidRPr="007E4939">
                <w:rPr>
                  <w:rPrChange w:id="153" w:author="Judith Borghouts" w:date="2018-05-13T16:40:00Z">
                    <w:rPr>
                      <w:u w:val="single"/>
                    </w:rPr>
                  </w:rPrChange>
                </w:rPr>
                <w:t>5</w:t>
              </w:r>
            </w:ins>
          </w:p>
        </w:tc>
        <w:tc>
          <w:tcPr>
            <w:tcW w:w="851" w:type="dxa"/>
            <w:tcBorders>
              <w:left w:val="nil"/>
              <w:bottom w:val="nil"/>
              <w:right w:val="nil"/>
            </w:tcBorders>
          </w:tcPr>
          <w:p w14:paraId="3BBE3518" w14:textId="2AA2F680" w:rsidR="00237489" w:rsidRPr="00835D90" w:rsidRDefault="0088680A" w:rsidP="002A7EB0">
            <w:pPr>
              <w:spacing w:before="40" w:after="40"/>
              <w:ind w:firstLine="0"/>
              <w:jc w:val="center"/>
            </w:pPr>
            <w:ins w:id="154" w:author="Judith Borghouts" w:date="2018-05-13T16:46:00Z">
              <w:r>
                <w:t>39</w:t>
              </w:r>
            </w:ins>
            <w:del w:id="155" w:author="Judith Borghouts" w:date="2018-05-13T16:39:00Z">
              <w:r w:rsidR="00237489" w:rsidRPr="00835D90" w:rsidDel="005A495A">
                <w:delText>8</w:delText>
              </w:r>
            </w:del>
            <w:del w:id="156" w:author="Judith Borghouts" w:date="2018-05-13T16:46:00Z">
              <w:r w:rsidR="00237489" w:rsidRPr="00835D90" w:rsidDel="0088680A">
                <w:delText>9</w:delText>
              </w:r>
            </w:del>
          </w:p>
        </w:tc>
        <w:tc>
          <w:tcPr>
            <w:tcW w:w="1172" w:type="dxa"/>
            <w:tcBorders>
              <w:left w:val="nil"/>
              <w:bottom w:val="nil"/>
              <w:right w:val="nil"/>
            </w:tcBorders>
          </w:tcPr>
          <w:p w14:paraId="0B07A3C0" w14:textId="278F2935" w:rsidR="00237489" w:rsidRPr="00835D90" w:rsidRDefault="0088680A" w:rsidP="002A7EB0">
            <w:pPr>
              <w:spacing w:before="40" w:after="40"/>
              <w:ind w:firstLine="0"/>
              <w:jc w:val="center"/>
            </w:pPr>
            <w:ins w:id="157" w:author="Judith Borghouts" w:date="2018-05-13T16:46:00Z">
              <w:r>
                <w:t>11</w:t>
              </w:r>
            </w:ins>
            <w:del w:id="158" w:author="Judith Borghouts" w:date="2018-05-13T16:39:00Z">
              <w:r w:rsidR="00237489" w:rsidRPr="00835D90" w:rsidDel="005A495A">
                <w:delText>38</w:delText>
              </w:r>
            </w:del>
          </w:p>
        </w:tc>
      </w:tr>
      <w:tr w:rsidR="00237489" w:rsidRPr="00835D90" w14:paraId="4CA8609F" w14:textId="77777777" w:rsidTr="004E796F">
        <w:trPr>
          <w:jc w:val="center"/>
        </w:trPr>
        <w:tc>
          <w:tcPr>
            <w:tcW w:w="1265" w:type="dxa"/>
            <w:tcBorders>
              <w:top w:val="nil"/>
              <w:left w:val="nil"/>
              <w:bottom w:val="nil"/>
              <w:right w:val="nil"/>
            </w:tcBorders>
          </w:tcPr>
          <w:p w14:paraId="0C925A9D" w14:textId="231B1BDE" w:rsidR="00237489" w:rsidRPr="00835D90" w:rsidRDefault="00237489" w:rsidP="00870801">
            <w:pPr>
              <w:spacing w:before="40" w:after="40"/>
              <w:ind w:firstLine="0"/>
              <w:jc w:val="center"/>
              <w:pPrChange w:id="159" w:author="Judith Borghouts" w:date="2018-05-13T16:38:00Z">
                <w:pPr>
                  <w:spacing w:before="40" w:after="40"/>
                  <w:ind w:firstLine="0"/>
                  <w:jc w:val="center"/>
                </w:pPr>
              </w:pPrChange>
            </w:pPr>
            <w:del w:id="160" w:author="Judith Borghouts" w:date="2018-05-13T16:41:00Z">
              <w:r w:rsidRPr="00842746" w:rsidDel="00DF7515">
                <w:rPr>
                  <w:rPrChange w:id="161" w:author="Judith Borghouts" w:date="2018-05-13T16:40:00Z">
                    <w:rPr>
                      <w:u w:val="single"/>
                    </w:rPr>
                  </w:rPrChange>
                </w:rPr>
                <w:delText>&gt;</w:delText>
              </w:r>
            </w:del>
            <w:del w:id="162" w:author="Judith Borghouts" w:date="2018-05-13T16:38:00Z">
              <w:r w:rsidRPr="00835D90" w:rsidDel="00870801">
                <w:delText>18.2</w:delText>
              </w:r>
            </w:del>
            <w:ins w:id="163" w:author="Judith Borghouts" w:date="2018-05-13T16:46:00Z">
              <w:r w:rsidR="0088680A">
                <w:t>25-30</w:t>
              </w:r>
            </w:ins>
            <w:del w:id="164" w:author="Judith Borghouts" w:date="2018-05-13T16:38:00Z">
              <w:r w:rsidRPr="00835D90" w:rsidDel="00870801">
                <w:delText>7</w:delText>
              </w:r>
            </w:del>
          </w:p>
        </w:tc>
        <w:tc>
          <w:tcPr>
            <w:tcW w:w="851" w:type="dxa"/>
            <w:tcBorders>
              <w:top w:val="nil"/>
              <w:left w:val="nil"/>
              <w:bottom w:val="nil"/>
              <w:right w:val="nil"/>
            </w:tcBorders>
          </w:tcPr>
          <w:p w14:paraId="65AAEC95" w14:textId="09F93831" w:rsidR="00237489" w:rsidRPr="00835D90" w:rsidRDefault="00237489" w:rsidP="002A7EB0">
            <w:pPr>
              <w:spacing w:before="40" w:after="40"/>
              <w:ind w:firstLine="0"/>
              <w:jc w:val="center"/>
            </w:pPr>
            <w:del w:id="165" w:author="Judith Borghouts" w:date="2018-05-13T16:39:00Z">
              <w:r w:rsidRPr="00835D90" w:rsidDel="00D14E78">
                <w:delText>75</w:delText>
              </w:r>
            </w:del>
            <w:ins w:id="166" w:author="Judith Borghouts" w:date="2018-05-13T16:46:00Z">
              <w:r w:rsidR="0088680A">
                <w:t>7</w:t>
              </w:r>
            </w:ins>
          </w:p>
        </w:tc>
        <w:tc>
          <w:tcPr>
            <w:tcW w:w="1172" w:type="dxa"/>
            <w:tcBorders>
              <w:top w:val="nil"/>
              <w:left w:val="nil"/>
              <w:bottom w:val="nil"/>
              <w:right w:val="nil"/>
            </w:tcBorders>
          </w:tcPr>
          <w:p w14:paraId="69430F21" w14:textId="062EAAA8" w:rsidR="00237489" w:rsidRPr="00835D90" w:rsidRDefault="00237489" w:rsidP="002A7EB0">
            <w:pPr>
              <w:spacing w:before="40" w:after="40"/>
              <w:ind w:firstLine="0"/>
              <w:jc w:val="center"/>
            </w:pPr>
            <w:del w:id="167" w:author="Judith Borghouts" w:date="2018-05-13T16:39:00Z">
              <w:r w:rsidRPr="00835D90" w:rsidDel="00D14E78">
                <w:delText>27</w:delText>
              </w:r>
            </w:del>
            <w:ins w:id="168" w:author="Judith Borghouts" w:date="2018-05-13T16:46:00Z">
              <w:r w:rsidR="0088680A">
                <w:t>6</w:t>
              </w:r>
            </w:ins>
          </w:p>
        </w:tc>
      </w:tr>
      <w:tr w:rsidR="00237489" w:rsidRPr="00835D90" w14:paraId="7781AE12" w14:textId="77777777" w:rsidTr="004E796F">
        <w:trPr>
          <w:trHeight w:val="70"/>
          <w:jc w:val="center"/>
        </w:trPr>
        <w:tc>
          <w:tcPr>
            <w:tcW w:w="1265" w:type="dxa"/>
            <w:tcBorders>
              <w:top w:val="nil"/>
              <w:left w:val="nil"/>
              <w:bottom w:val="nil"/>
              <w:right w:val="nil"/>
            </w:tcBorders>
          </w:tcPr>
          <w:p w14:paraId="0688F205" w14:textId="5CE2AA6D" w:rsidR="00237489" w:rsidRPr="00237489" w:rsidRDefault="00237489" w:rsidP="00870801">
            <w:pPr>
              <w:spacing w:before="40" w:after="40"/>
              <w:ind w:firstLine="0"/>
              <w:jc w:val="center"/>
              <w:rPr>
                <w:rPrChange w:id="169" w:author="Judith Borghouts" w:date="2018-05-13T16:41:00Z">
                  <w:rPr/>
                </w:rPrChange>
              </w:rPr>
              <w:pPrChange w:id="170" w:author="Judith Borghouts" w:date="2018-05-13T16:38:00Z">
                <w:pPr>
                  <w:spacing w:before="40" w:after="40"/>
                  <w:ind w:firstLine="0"/>
                  <w:jc w:val="center"/>
                </w:pPr>
              </w:pPrChange>
            </w:pPr>
            <w:del w:id="171" w:author="Judith Borghouts" w:date="2018-05-13T16:41:00Z">
              <w:r w:rsidRPr="00237489" w:rsidDel="00842746">
                <w:rPr>
                  <w:rPrChange w:id="172" w:author="Judith Borghouts" w:date="2018-05-13T16:41:00Z">
                    <w:rPr>
                      <w:u w:val="single"/>
                    </w:rPr>
                  </w:rPrChange>
                </w:rPr>
                <w:delText>&gt;</w:delText>
              </w:r>
            </w:del>
            <w:del w:id="173" w:author="Judith Borghouts" w:date="2018-05-13T16:38:00Z">
              <w:r w:rsidRPr="00237489" w:rsidDel="00870801">
                <w:rPr>
                  <w:rPrChange w:id="174" w:author="Judith Borghouts" w:date="2018-05-13T16:41:00Z">
                    <w:rPr/>
                  </w:rPrChange>
                </w:rPr>
                <w:delText>20.30</w:delText>
              </w:r>
            </w:del>
            <w:ins w:id="175" w:author="Judith Borghouts" w:date="2018-05-13T16:46:00Z">
              <w:r w:rsidR="0088680A">
                <w:t>30-35</w:t>
              </w:r>
            </w:ins>
          </w:p>
        </w:tc>
        <w:tc>
          <w:tcPr>
            <w:tcW w:w="851" w:type="dxa"/>
            <w:tcBorders>
              <w:top w:val="nil"/>
              <w:left w:val="nil"/>
              <w:bottom w:val="nil"/>
              <w:right w:val="nil"/>
            </w:tcBorders>
          </w:tcPr>
          <w:p w14:paraId="4EB96130" w14:textId="077C011E" w:rsidR="00237489" w:rsidRPr="00835D90" w:rsidRDefault="00237489" w:rsidP="002A7EB0">
            <w:pPr>
              <w:spacing w:before="40" w:after="40"/>
              <w:ind w:firstLine="0"/>
              <w:jc w:val="center"/>
            </w:pPr>
            <w:del w:id="176" w:author="Judith Borghouts" w:date="2018-05-13T16:39:00Z">
              <w:r w:rsidRPr="00835D90" w:rsidDel="00D14E78">
                <w:delText>53</w:delText>
              </w:r>
            </w:del>
            <w:ins w:id="177" w:author="Judith Borghouts" w:date="2018-05-13T16:46:00Z">
              <w:r w:rsidR="00952863">
                <w:t>4</w:t>
              </w:r>
            </w:ins>
          </w:p>
        </w:tc>
        <w:tc>
          <w:tcPr>
            <w:tcW w:w="1172" w:type="dxa"/>
            <w:tcBorders>
              <w:top w:val="nil"/>
              <w:left w:val="nil"/>
              <w:bottom w:val="nil"/>
              <w:right w:val="nil"/>
            </w:tcBorders>
          </w:tcPr>
          <w:p w14:paraId="38D25132" w14:textId="2770639D" w:rsidR="00237489" w:rsidRPr="00835D90" w:rsidRDefault="00237489" w:rsidP="002A7EB0">
            <w:pPr>
              <w:spacing w:before="40" w:after="40"/>
              <w:ind w:firstLine="0"/>
              <w:jc w:val="center"/>
            </w:pPr>
            <w:del w:id="178" w:author="Judith Borghouts" w:date="2018-05-13T16:39:00Z">
              <w:r w:rsidRPr="00835D90" w:rsidDel="00D14E78">
                <w:delText>23</w:delText>
              </w:r>
            </w:del>
            <w:ins w:id="179" w:author="Judith Borghouts" w:date="2018-05-13T16:47:00Z">
              <w:r w:rsidR="00952863">
                <w:t>0</w:t>
              </w:r>
            </w:ins>
          </w:p>
        </w:tc>
      </w:tr>
      <w:tr w:rsidR="00237489" w:rsidRPr="00835D90" w14:paraId="6A9E198F" w14:textId="77777777" w:rsidTr="004E796F">
        <w:trPr>
          <w:trHeight w:val="70"/>
          <w:jc w:val="center"/>
        </w:trPr>
        <w:tc>
          <w:tcPr>
            <w:tcW w:w="1265" w:type="dxa"/>
            <w:tcBorders>
              <w:top w:val="nil"/>
              <w:left w:val="nil"/>
              <w:bottom w:val="nil"/>
              <w:right w:val="nil"/>
            </w:tcBorders>
          </w:tcPr>
          <w:p w14:paraId="29BE651E" w14:textId="0233271C" w:rsidR="00237489" w:rsidRPr="00237489" w:rsidRDefault="00237489" w:rsidP="00870801">
            <w:pPr>
              <w:spacing w:before="40" w:after="40"/>
              <w:ind w:firstLine="0"/>
              <w:jc w:val="center"/>
              <w:rPr>
                <w:rPrChange w:id="180" w:author="Judith Borghouts" w:date="2018-05-13T16:41:00Z">
                  <w:rPr/>
                </w:rPrChange>
              </w:rPr>
              <w:pPrChange w:id="181" w:author="Judith Borghouts" w:date="2018-05-13T16:38:00Z">
                <w:pPr>
                  <w:spacing w:before="40" w:after="40"/>
                  <w:ind w:firstLine="0"/>
                  <w:jc w:val="center"/>
                </w:pPr>
              </w:pPrChange>
            </w:pPr>
            <w:del w:id="182" w:author="Judith Borghouts" w:date="2018-05-13T16:41:00Z">
              <w:r w:rsidRPr="00237489" w:rsidDel="00842746">
                <w:rPr>
                  <w:rPrChange w:id="183" w:author="Judith Borghouts" w:date="2018-05-13T16:41:00Z">
                    <w:rPr>
                      <w:u w:val="single"/>
                    </w:rPr>
                  </w:rPrChange>
                </w:rPr>
                <w:delText>&gt;</w:delText>
              </w:r>
            </w:del>
            <w:del w:id="184" w:author="Judith Borghouts" w:date="2018-05-13T16:38:00Z">
              <w:r w:rsidRPr="00237489" w:rsidDel="00870801">
                <w:rPr>
                  <w:rPrChange w:id="185" w:author="Judith Borghouts" w:date="2018-05-13T16:41:00Z">
                    <w:rPr/>
                  </w:rPrChange>
                </w:rPr>
                <w:delText>22.18</w:delText>
              </w:r>
            </w:del>
            <w:ins w:id="186" w:author="Judith Borghouts" w:date="2018-05-13T16:47:00Z">
              <w:r w:rsidR="00952863">
                <w:t>35-40</w:t>
              </w:r>
            </w:ins>
          </w:p>
        </w:tc>
        <w:tc>
          <w:tcPr>
            <w:tcW w:w="851" w:type="dxa"/>
            <w:tcBorders>
              <w:top w:val="nil"/>
              <w:left w:val="nil"/>
              <w:bottom w:val="nil"/>
              <w:right w:val="nil"/>
            </w:tcBorders>
          </w:tcPr>
          <w:p w14:paraId="0839FE94" w14:textId="062225AD" w:rsidR="00237489" w:rsidRPr="00835D90" w:rsidRDefault="00237489" w:rsidP="002A7EB0">
            <w:pPr>
              <w:spacing w:before="40" w:after="40"/>
              <w:ind w:firstLine="0"/>
              <w:jc w:val="center"/>
            </w:pPr>
            <w:del w:id="187" w:author="Judith Borghouts" w:date="2018-05-13T16:39:00Z">
              <w:r w:rsidRPr="00835D90" w:rsidDel="00D14E78">
                <w:delText>32</w:delText>
              </w:r>
            </w:del>
            <w:ins w:id="188" w:author="Judith Borghouts" w:date="2018-05-13T16:47:00Z">
              <w:r w:rsidR="00952863">
                <w:t>1</w:t>
              </w:r>
            </w:ins>
          </w:p>
        </w:tc>
        <w:tc>
          <w:tcPr>
            <w:tcW w:w="1172" w:type="dxa"/>
            <w:tcBorders>
              <w:top w:val="nil"/>
              <w:left w:val="nil"/>
              <w:bottom w:val="nil"/>
              <w:right w:val="nil"/>
            </w:tcBorders>
          </w:tcPr>
          <w:p w14:paraId="33E81C9A" w14:textId="56601F0C" w:rsidR="00237489" w:rsidRPr="00835D90" w:rsidRDefault="00237489" w:rsidP="002A7EB0">
            <w:pPr>
              <w:spacing w:before="40" w:after="40"/>
              <w:ind w:firstLine="0"/>
              <w:jc w:val="center"/>
            </w:pPr>
            <w:del w:id="189" w:author="Judith Borghouts" w:date="2018-05-13T16:39:00Z">
              <w:r w:rsidRPr="00835D90" w:rsidDel="00D14E78">
                <w:delText>19</w:delText>
              </w:r>
            </w:del>
            <w:ins w:id="190" w:author="Judith Borghouts" w:date="2018-05-13T16:47:00Z">
              <w:r w:rsidR="00952863">
                <w:t>5</w:t>
              </w:r>
            </w:ins>
          </w:p>
        </w:tc>
      </w:tr>
      <w:tr w:rsidR="00237489" w:rsidRPr="00835D90" w14:paraId="019E2EB0" w14:textId="77777777" w:rsidTr="004E796F">
        <w:trPr>
          <w:trHeight w:val="70"/>
          <w:jc w:val="center"/>
        </w:trPr>
        <w:tc>
          <w:tcPr>
            <w:tcW w:w="1265" w:type="dxa"/>
            <w:tcBorders>
              <w:top w:val="nil"/>
              <w:left w:val="nil"/>
              <w:right w:val="nil"/>
            </w:tcBorders>
          </w:tcPr>
          <w:p w14:paraId="4B5441E2" w14:textId="60AD7B7A" w:rsidR="00237489" w:rsidRPr="00835D90" w:rsidRDefault="00237489" w:rsidP="00870801">
            <w:pPr>
              <w:spacing w:before="40" w:after="40"/>
              <w:ind w:firstLine="0"/>
              <w:jc w:val="center"/>
              <w:pPrChange w:id="191" w:author="Judith Borghouts" w:date="2018-05-13T16:38:00Z">
                <w:pPr>
                  <w:spacing w:before="40" w:after="40"/>
                  <w:ind w:firstLine="0"/>
                  <w:jc w:val="center"/>
                </w:pPr>
              </w:pPrChange>
            </w:pPr>
            <w:r w:rsidRPr="00A312F7">
              <w:rPr>
                <w:rPrChange w:id="192" w:author="Judith Borghouts" w:date="2018-05-13T16:39:00Z">
                  <w:rPr>
                    <w:u w:val="single"/>
                  </w:rPr>
                </w:rPrChange>
              </w:rPr>
              <w:t>&gt;</w:t>
            </w:r>
            <w:del w:id="193" w:author="Judith Borghouts" w:date="2018-05-13T16:38:00Z">
              <w:r w:rsidRPr="00835D90" w:rsidDel="00870801">
                <w:delText>29.13</w:delText>
              </w:r>
            </w:del>
            <w:ins w:id="194" w:author="Judith Borghouts" w:date="2018-05-13T16:38:00Z">
              <w:r w:rsidR="00952863">
                <w:t>40</w:t>
              </w:r>
            </w:ins>
          </w:p>
        </w:tc>
        <w:tc>
          <w:tcPr>
            <w:tcW w:w="851" w:type="dxa"/>
            <w:tcBorders>
              <w:top w:val="nil"/>
              <w:left w:val="nil"/>
              <w:right w:val="nil"/>
            </w:tcBorders>
          </w:tcPr>
          <w:p w14:paraId="7A704E6B" w14:textId="0036184F" w:rsidR="00237489" w:rsidRPr="00835D90" w:rsidRDefault="00237489" w:rsidP="002A7EB0">
            <w:pPr>
              <w:spacing w:before="40" w:after="40"/>
              <w:ind w:firstLine="0"/>
              <w:jc w:val="center"/>
            </w:pPr>
            <w:del w:id="195" w:author="Judith Borghouts" w:date="2018-05-13T16:40:00Z">
              <w:r w:rsidRPr="00835D90" w:rsidDel="006550E3">
                <w:delText>13</w:delText>
              </w:r>
            </w:del>
            <w:ins w:id="196" w:author="Judith Borghouts" w:date="2018-05-13T16:47:00Z">
              <w:r w:rsidR="001E4B33">
                <w:t>8</w:t>
              </w:r>
            </w:ins>
          </w:p>
        </w:tc>
        <w:tc>
          <w:tcPr>
            <w:tcW w:w="1172" w:type="dxa"/>
            <w:tcBorders>
              <w:top w:val="nil"/>
              <w:left w:val="nil"/>
              <w:right w:val="nil"/>
            </w:tcBorders>
          </w:tcPr>
          <w:p w14:paraId="417D5E79" w14:textId="18F2924D" w:rsidR="00237489" w:rsidRPr="00835D90" w:rsidRDefault="00237489" w:rsidP="002A7EB0">
            <w:pPr>
              <w:keepNext/>
              <w:spacing w:before="40" w:after="40"/>
              <w:ind w:firstLine="0"/>
              <w:jc w:val="center"/>
            </w:pPr>
            <w:del w:id="197" w:author="Judith Borghouts" w:date="2018-05-13T16:40:00Z">
              <w:r w:rsidRPr="00835D90" w:rsidDel="006550E3">
                <w:delText>13</w:delText>
              </w:r>
            </w:del>
            <w:ins w:id="198" w:author="Judith Borghouts" w:date="2018-05-13T16:47:00Z">
              <w:r w:rsidR="001E4B33">
                <w:t>3</w:t>
              </w:r>
            </w:ins>
          </w:p>
        </w:tc>
      </w:tr>
    </w:tbl>
    <w:p w14:paraId="24471A77" w14:textId="77777777" w:rsidR="00E01E96" w:rsidRPr="00835D90" w:rsidRDefault="00E01E96" w:rsidP="00E01E96">
      <w:pPr>
        <w:pStyle w:val="Heading3"/>
        <w:rPr>
          <w:lang w:val="en-GB"/>
        </w:rPr>
      </w:pPr>
      <w:r w:rsidRPr="00835D90">
        <w:rPr>
          <w:lang w:val="en-GB"/>
        </w:rPr>
        <w:t>Task performance</w:t>
      </w:r>
    </w:p>
    <w:p w14:paraId="56CF0B30" w14:textId="77777777" w:rsidR="00E01E96" w:rsidRPr="00835D90" w:rsidRDefault="00E01E96" w:rsidP="00E01E96">
      <w:pPr>
        <w:pStyle w:val="Paragraph"/>
      </w:pPr>
      <w:r w:rsidRPr="00835D90">
        <w:t>Error rates were calculated by dividing the number of data entry errors divided by error opportunities. The error rates were significantly lower for participants with a notification (</w:t>
      </w:r>
      <w:r w:rsidRPr="00835D90">
        <w:rPr>
          <w:i/>
        </w:rPr>
        <w:t>M</w:t>
      </w:r>
      <w:r w:rsidRPr="00835D90">
        <w:t xml:space="preserve">=2%, </w:t>
      </w:r>
      <w:r w:rsidRPr="00835D90">
        <w:rPr>
          <w:i/>
        </w:rPr>
        <w:t>SD</w:t>
      </w:r>
      <w:r w:rsidRPr="00835D90">
        <w:t>=2%) compared to participants who had no notification (</w:t>
      </w:r>
      <w:r w:rsidRPr="00835D90">
        <w:rPr>
          <w:i/>
        </w:rPr>
        <w:t>M</w:t>
      </w:r>
      <w:r w:rsidRPr="00835D90">
        <w:t xml:space="preserve">=5%, </w:t>
      </w:r>
      <w:r w:rsidRPr="00835D90">
        <w:rPr>
          <w:i/>
        </w:rPr>
        <w:t>SD</w:t>
      </w:r>
      <w:r w:rsidRPr="00835D90">
        <w:t xml:space="preserve">=5%), </w:t>
      </w:r>
      <w:r w:rsidRPr="00835D90">
        <w:rPr>
          <w:i/>
        </w:rPr>
        <w:t>U</w:t>
      </w:r>
      <w:r w:rsidRPr="00835D90">
        <w:t xml:space="preserve">(24, 23) = 403, </w:t>
      </w:r>
      <w:r w:rsidRPr="00835D90">
        <w:rPr>
          <w:i/>
        </w:rPr>
        <w:t>p</w:t>
      </w:r>
      <w:r w:rsidRPr="00835D90">
        <w:t xml:space="preserve"> &lt; .01, </w:t>
      </w:r>
      <w:r w:rsidRPr="00835D90">
        <w:rPr>
          <w:i/>
        </w:rPr>
        <w:t>r</w:t>
      </w:r>
      <w:r w:rsidRPr="00835D90">
        <w:t xml:space="preserve"> = .44. Participants with a notification were also faster in completing trials (</w:t>
      </w:r>
      <w:r w:rsidRPr="00835D90">
        <w:rPr>
          <w:i/>
        </w:rPr>
        <w:t>M</w:t>
      </w:r>
      <w:r w:rsidRPr="00835D90">
        <w:t xml:space="preserve">=107.61s, </w:t>
      </w:r>
      <w:r w:rsidRPr="00835D90">
        <w:rPr>
          <w:i/>
        </w:rPr>
        <w:t>SD</w:t>
      </w:r>
      <w:r w:rsidRPr="00835D90">
        <w:t>=31.15s) compared to participants without a notification (</w:t>
      </w:r>
      <w:r w:rsidRPr="00835D90">
        <w:rPr>
          <w:i/>
        </w:rPr>
        <w:t>M</w:t>
      </w:r>
      <w:r w:rsidRPr="00835D90">
        <w:t xml:space="preserve">=126.27s, </w:t>
      </w:r>
      <w:r w:rsidRPr="00835D90">
        <w:rPr>
          <w:i/>
        </w:rPr>
        <w:t>SD</w:t>
      </w:r>
      <w:r w:rsidRPr="00835D90">
        <w:t xml:space="preserve">=32.61s), </w:t>
      </w:r>
      <w:r w:rsidRPr="00835D90">
        <w:rPr>
          <w:i/>
        </w:rPr>
        <w:t>t</w:t>
      </w:r>
      <w:r w:rsidRPr="00835D90">
        <w:t>(45) = 1.98,</w:t>
      </w:r>
      <w:r w:rsidRPr="00835D90">
        <w:rPr>
          <w:i/>
        </w:rPr>
        <w:t xml:space="preserve"> p</w:t>
      </w:r>
      <w:r w:rsidRPr="00835D90">
        <w:t xml:space="preserve"> &lt; .05, </w:t>
      </w:r>
      <w:r w:rsidRPr="00835D90">
        <w:rPr>
          <w:i/>
        </w:rPr>
        <w:t xml:space="preserve">d </w:t>
      </w:r>
      <w:r w:rsidRPr="00835D90">
        <w:t>= .59.</w:t>
      </w:r>
    </w:p>
    <w:p w14:paraId="3877C73C" w14:textId="64BD281B" w:rsidR="00844CDD" w:rsidRPr="00835D90" w:rsidRDefault="00277EC9" w:rsidP="00277EC9">
      <w:pPr>
        <w:pStyle w:val="Heading3"/>
        <w:rPr>
          <w:lang w:val="en-GB"/>
        </w:rPr>
      </w:pPr>
      <w:r w:rsidRPr="00835D90">
        <w:rPr>
          <w:lang w:val="en-GB"/>
        </w:rPr>
        <w:lastRenderedPageBreak/>
        <w:t>Inter</w:t>
      </w:r>
      <w:r w:rsidR="00060417" w:rsidRPr="00835D90">
        <w:rPr>
          <w:lang w:val="en-GB"/>
        </w:rPr>
        <w:t>-</w:t>
      </w:r>
      <w:r w:rsidRPr="00835D90">
        <w:rPr>
          <w:lang w:val="en-GB"/>
        </w:rPr>
        <w:t>key intervals</w:t>
      </w:r>
    </w:p>
    <w:p w14:paraId="5AA9831B" w14:textId="12E34058" w:rsidR="00136E8F" w:rsidRDefault="00277EC9" w:rsidP="00136E8F">
      <w:pPr>
        <w:pStyle w:val="Paragraph"/>
        <w:rPr>
          <w:ins w:id="199" w:author="Judith Borghouts" w:date="2018-05-13T16:53:00Z"/>
        </w:rPr>
      </w:pPr>
      <w:r w:rsidRPr="00835D90">
        <w:t>The primary measure to analyse switching behaviour were focus and blur events. These measures include any switch from the task window to another computer window</w:t>
      </w:r>
      <w:del w:id="200" w:author="Duncan Brumby" w:date="2018-05-03T13:39:00Z">
        <w:r w:rsidRPr="00835D90" w:rsidDel="00FD7B5D">
          <w:delText xml:space="preserve">, </w:delText>
        </w:r>
      </w:del>
      <w:ins w:id="201" w:author="Duncan Brumby" w:date="2018-05-03T13:39:00Z">
        <w:r w:rsidR="00FD7B5D" w:rsidRPr="00835D90">
          <w:t>. While this provides a good m</w:t>
        </w:r>
      </w:ins>
      <w:ins w:id="202" w:author="Duncan Brumby" w:date="2018-05-03T13:40:00Z">
        <w:r w:rsidR="00921FE5" w:rsidRPr="00835D90">
          <w:t xml:space="preserve">easure of digital switching behaviour, it cannot </w:t>
        </w:r>
      </w:ins>
      <w:del w:id="203" w:author="Duncan Brumby" w:date="2018-05-03T13:40:00Z">
        <w:r w:rsidRPr="00835D90" w:rsidDel="00921FE5">
          <w:delText xml:space="preserve">but </w:delText>
        </w:r>
      </w:del>
      <w:ins w:id="204" w:author="Duncan Brumby" w:date="2018-05-03T13:40:00Z">
        <w:r w:rsidR="00921FE5" w:rsidRPr="00835D90">
          <w:t xml:space="preserve">capture </w:t>
        </w:r>
      </w:ins>
      <w:r w:rsidRPr="00835D90">
        <w:t>task switches outside the device</w:t>
      </w:r>
      <w:ins w:id="205" w:author="Duncan Brumby" w:date="2018-05-03T13:40:00Z">
        <w:r w:rsidR="00921FE5" w:rsidRPr="00835D90">
          <w:t xml:space="preserve"> </w:t>
        </w:r>
      </w:ins>
      <w:ins w:id="206" w:author="Duncan Brumby" w:date="2018-05-03T13:43:00Z">
        <w:r w:rsidR="00921FE5" w:rsidRPr="00835D90">
          <w:t xml:space="preserve">because the task window remains in focus during these task switches </w:t>
        </w:r>
      </w:ins>
      <w:ins w:id="207" w:author="Duncan Brumby" w:date="2018-05-03T13:40:00Z">
        <w:r w:rsidR="00921FE5" w:rsidRPr="00835D90">
          <w:t xml:space="preserve">(e.g., </w:t>
        </w:r>
      </w:ins>
      <w:ins w:id="208" w:author="Duncan Brumby" w:date="2018-05-03T13:43:00Z">
        <w:r w:rsidR="00921FE5" w:rsidRPr="00835D90">
          <w:t xml:space="preserve">a </w:t>
        </w:r>
      </w:ins>
      <w:ins w:id="209" w:author="Duncan Brumby" w:date="2018-05-03T13:40:00Z">
        <w:r w:rsidR="00921FE5" w:rsidRPr="00835D90">
          <w:t xml:space="preserve">user </w:t>
        </w:r>
      </w:ins>
      <w:ins w:id="210" w:author="Duncan Brumby" w:date="2018-05-03T13:43:00Z">
        <w:r w:rsidR="00921FE5" w:rsidRPr="00835D90">
          <w:t xml:space="preserve">might </w:t>
        </w:r>
      </w:ins>
      <w:ins w:id="211" w:author="Duncan Brumby" w:date="2018-05-03T13:40:00Z">
        <w:r w:rsidR="00921FE5" w:rsidRPr="00835D90">
          <w:t>pause</w:t>
        </w:r>
      </w:ins>
      <w:ins w:id="212" w:author="Duncan Brumby" w:date="2018-05-03T13:43:00Z">
        <w:r w:rsidR="00921FE5" w:rsidRPr="00835D90">
          <w:t xml:space="preserve"> </w:t>
        </w:r>
      </w:ins>
      <w:ins w:id="213" w:author="Duncan Brumby" w:date="2018-05-03T13:40:00Z">
        <w:r w:rsidR="00921FE5" w:rsidRPr="00835D90">
          <w:t xml:space="preserve">to </w:t>
        </w:r>
      </w:ins>
      <w:ins w:id="214" w:author="Duncan Brumby" w:date="2018-05-03T13:43:00Z">
        <w:r w:rsidR="00921FE5" w:rsidRPr="00835D90">
          <w:t xml:space="preserve">fetch </w:t>
        </w:r>
      </w:ins>
      <w:ins w:id="215" w:author="Duncan Brumby" w:date="2018-05-03T13:40:00Z">
        <w:r w:rsidR="00921FE5" w:rsidRPr="00835D90">
          <w:t>a paper document or make a cup of coffee)</w:t>
        </w:r>
      </w:ins>
      <w:del w:id="216" w:author="Duncan Brumby" w:date="2018-05-03T13:41:00Z">
        <w:r w:rsidRPr="00835D90" w:rsidDel="00921FE5">
          <w:delText xml:space="preserve">, with </w:delText>
        </w:r>
      </w:del>
      <w:del w:id="217" w:author="Duncan Brumby" w:date="2018-05-03T13:42:00Z">
        <w:r w:rsidRPr="00835D90" w:rsidDel="00921FE5">
          <w:delText xml:space="preserve">the task window </w:delText>
        </w:r>
      </w:del>
      <w:del w:id="218" w:author="Duncan Brumby" w:date="2018-05-03T13:41:00Z">
        <w:r w:rsidRPr="00835D90" w:rsidDel="00921FE5">
          <w:delText xml:space="preserve">still in </w:delText>
        </w:r>
      </w:del>
      <w:del w:id="219" w:author="Duncan Brumby" w:date="2018-05-03T13:42:00Z">
        <w:r w:rsidRPr="00835D90" w:rsidDel="00921FE5">
          <w:delText>focus</w:delText>
        </w:r>
      </w:del>
      <w:del w:id="220" w:author="Duncan Brumby" w:date="2018-05-03T13:41:00Z">
        <w:r w:rsidRPr="00835D90" w:rsidDel="00921FE5">
          <w:delText>, were not captured</w:delText>
        </w:r>
      </w:del>
      <w:r w:rsidRPr="00835D90">
        <w:t xml:space="preserve">. </w:t>
      </w:r>
      <w:del w:id="221" w:author="Duncan Brumby" w:date="2018-05-03T13:44:00Z">
        <w:r w:rsidRPr="00835D90" w:rsidDel="00921FE5">
          <w:delText xml:space="preserve">Therefore, </w:delText>
        </w:r>
      </w:del>
      <w:ins w:id="222" w:author="Duncan Brumby" w:date="2018-05-03T13:44:00Z">
        <w:r w:rsidR="00921FE5" w:rsidRPr="00835D90">
          <w:t xml:space="preserve">To help capture this broader range of </w:t>
        </w:r>
      </w:ins>
      <w:ins w:id="223" w:author="Duncan Brumby" w:date="2018-05-03T13:47:00Z">
        <w:r w:rsidR="00921FE5" w:rsidRPr="00835D90">
          <w:t xml:space="preserve">instances of possible </w:t>
        </w:r>
      </w:ins>
      <w:ins w:id="224" w:author="Duncan Brumby" w:date="2018-05-03T13:44:00Z">
        <w:r w:rsidR="00921FE5" w:rsidRPr="00835D90">
          <w:t>task switch</w:t>
        </w:r>
      </w:ins>
      <w:ins w:id="225" w:author="Duncan Brumby" w:date="2018-05-03T13:47:00Z">
        <w:r w:rsidR="00921FE5" w:rsidRPr="00835D90">
          <w:t>ing</w:t>
        </w:r>
      </w:ins>
      <w:ins w:id="226" w:author="Duncan Brumby" w:date="2018-05-03T13:48:00Z">
        <w:r w:rsidR="00921FE5" w:rsidRPr="00835D90">
          <w:t xml:space="preserve"> behaviour</w:t>
        </w:r>
      </w:ins>
      <w:ins w:id="227" w:author="Duncan Brumby" w:date="2018-05-03T13:44:00Z">
        <w:r w:rsidR="00921FE5" w:rsidRPr="00835D90">
          <w:t xml:space="preserve">, we </w:t>
        </w:r>
      </w:ins>
      <w:ins w:id="228" w:author="Duncan Brumby" w:date="2018-05-03T13:45:00Z">
        <w:r w:rsidR="00921FE5" w:rsidRPr="00835D90">
          <w:t xml:space="preserve">look </w:t>
        </w:r>
      </w:ins>
      <w:del w:id="229" w:author="Duncan Brumby" w:date="2018-05-03T13:45:00Z">
        <w:r w:rsidRPr="00835D90" w:rsidDel="00921FE5">
          <w:delText xml:space="preserve">inter-keystroke interval (IKI) data was analysed to look </w:delText>
        </w:r>
      </w:del>
      <w:r w:rsidRPr="00835D90">
        <w:t xml:space="preserve">for </w:t>
      </w:r>
      <w:ins w:id="230" w:author="Duncan Brumby" w:date="2018-05-03T13:49:00Z">
        <w:r w:rsidR="007A66A6" w:rsidRPr="00835D90">
          <w:t xml:space="preserve">longer </w:t>
        </w:r>
      </w:ins>
      <w:ins w:id="231" w:author="Duncan Brumby" w:date="2018-05-03T13:48:00Z">
        <w:r w:rsidR="00921FE5" w:rsidRPr="00835D90">
          <w:t xml:space="preserve">pauses in task activity captured </w:t>
        </w:r>
      </w:ins>
      <w:ins w:id="232" w:author="Duncan Brumby" w:date="2018-05-03T13:49:00Z">
        <w:r w:rsidR="007A66A6" w:rsidRPr="00835D90">
          <w:t xml:space="preserve">by an analysis of </w:t>
        </w:r>
      </w:ins>
      <w:del w:id="233" w:author="Duncan Brumby" w:date="2018-05-03T13:46:00Z">
        <w:r w:rsidRPr="00835D90" w:rsidDel="00921FE5">
          <w:delText xml:space="preserve">large </w:delText>
        </w:r>
      </w:del>
      <w:ins w:id="234" w:author="Duncan Brumby" w:date="2018-05-03T13:46:00Z">
        <w:r w:rsidR="00921FE5" w:rsidRPr="00835D90">
          <w:t>inter-keystroke interval (IKI)</w:t>
        </w:r>
      </w:ins>
      <w:ins w:id="235" w:author="Duncan Brumby" w:date="2018-05-03T13:48:00Z">
        <w:r w:rsidR="00921FE5" w:rsidRPr="00835D90">
          <w:t xml:space="preserve"> data</w:t>
        </w:r>
      </w:ins>
      <w:del w:id="236" w:author="Duncan Brumby" w:date="2018-05-03T13:46:00Z">
        <w:r w:rsidRPr="00835D90" w:rsidDel="00921FE5">
          <w:delText>intervals</w:delText>
        </w:r>
      </w:del>
      <w:r w:rsidRPr="00835D90">
        <w:t xml:space="preserve">. </w:t>
      </w:r>
      <w:r w:rsidR="007D3C2A" w:rsidRPr="00835D90">
        <w:t xml:space="preserve">Though these </w:t>
      </w:r>
      <w:r w:rsidRPr="00835D90">
        <w:t>intervals may have also been moments were participants</w:t>
      </w:r>
      <w:r w:rsidR="007D3C2A" w:rsidRPr="00835D90">
        <w:t xml:space="preserve"> had briefly paused for thought</w:t>
      </w:r>
      <w:r w:rsidRPr="00835D90">
        <w:t xml:space="preserve">, extremely </w:t>
      </w:r>
      <w:r w:rsidR="007D3C2A" w:rsidRPr="00835D90">
        <w:t>long</w:t>
      </w:r>
      <w:r w:rsidRPr="00835D90">
        <w:t xml:space="preserve"> intervals between two keystrokes </w:t>
      </w:r>
      <w:r w:rsidR="00B604A6" w:rsidRPr="00835D90">
        <w:t>may</w:t>
      </w:r>
      <w:r w:rsidRPr="00835D90">
        <w:t xml:space="preserve"> point to moments where </w:t>
      </w:r>
      <w:ins w:id="237" w:author="Duncan Brumby" w:date="2018-05-03T13:49:00Z">
        <w:r w:rsidR="005326A4" w:rsidRPr="00835D90">
          <w:t xml:space="preserve">a </w:t>
        </w:r>
      </w:ins>
      <w:r w:rsidRPr="00835D90">
        <w:t>participant</w:t>
      </w:r>
      <w:ins w:id="238" w:author="Duncan Brumby" w:date="2018-05-03T13:49:00Z">
        <w:r w:rsidR="005326A4" w:rsidRPr="00835D90">
          <w:t xml:space="preserve"> </w:t>
        </w:r>
      </w:ins>
      <w:del w:id="239" w:author="Duncan Brumby" w:date="2018-05-03T13:49:00Z">
        <w:r w:rsidRPr="00835D90" w:rsidDel="005326A4">
          <w:delText xml:space="preserve">s had </w:delText>
        </w:r>
      </w:del>
      <w:r w:rsidRPr="00835D90">
        <w:t>switched to doing something else.</w:t>
      </w:r>
      <w:r w:rsidR="007D3C2A" w:rsidRPr="00835D90">
        <w:t xml:space="preserve"> </w:t>
      </w:r>
      <w:ins w:id="240" w:author="Judith Borghouts" w:date="2018-05-13T16:59:00Z">
        <w:r w:rsidR="00F448CB">
          <w:t xml:space="preserve">The IKI data presented here excludes </w:t>
        </w:r>
      </w:ins>
      <w:ins w:id="241" w:author="Judith Borghouts" w:date="2018-05-13T16:53:00Z">
        <w:r w:rsidR="00F448CB">
          <w:t>i</w:t>
        </w:r>
        <w:r w:rsidR="0061314D" w:rsidRPr="0061314D">
          <w:t xml:space="preserve">ntervals where a window switch was </w:t>
        </w:r>
      </w:ins>
      <w:ins w:id="242" w:author="Judith Borghouts" w:date="2018-05-13T16:59:00Z">
        <w:r w:rsidR="0075049A">
          <w:t>rec</w:t>
        </w:r>
      </w:ins>
      <w:ins w:id="243" w:author="Judith Borghouts" w:date="2018-05-13T17:00:00Z">
        <w:r w:rsidR="0075049A">
          <w:t>orded, as these moments have already been analysed in the previous section</w:t>
        </w:r>
      </w:ins>
      <w:ins w:id="244" w:author="Judith Borghouts" w:date="2018-05-13T16:53:00Z">
        <w:r w:rsidR="0061314D" w:rsidRPr="0061314D">
          <w:t>.</w:t>
        </w:r>
      </w:ins>
    </w:p>
    <w:p w14:paraId="1F912190" w14:textId="0B6D56FC" w:rsidR="00277EC9" w:rsidRPr="00835D90" w:rsidDel="000658A1" w:rsidRDefault="00136E8F" w:rsidP="00E03B5F">
      <w:pPr>
        <w:pStyle w:val="Paragraph"/>
        <w:rPr>
          <w:del w:id="245" w:author="Judith Borghouts" w:date="2018-05-13T16:56:00Z"/>
        </w:rPr>
        <w:pPrChange w:id="246" w:author="Judith Borghouts" w:date="2018-05-13T17:00:00Z">
          <w:pPr>
            <w:pStyle w:val="Paragraph"/>
          </w:pPr>
        </w:pPrChange>
      </w:pPr>
      <w:ins w:id="247" w:author="Judith Borghouts" w:date="2018-05-13T16:53:00Z">
        <w:r w:rsidRPr="00136E8F">
          <w:t xml:space="preserve">There was no significant difference in duration of IKIs between the Control (M = 1.70, SD = 0.91) and Notification (M = 2.02, SD = 1.60), </w:t>
        </w:r>
        <w:r w:rsidRPr="00136E8F">
          <w:rPr>
            <w:i/>
            <w:iCs/>
          </w:rPr>
          <w:t>U</w:t>
        </w:r>
        <w:r w:rsidRPr="00136E8F">
          <w:t xml:space="preserve">(24, 23) = 261.5, </w:t>
        </w:r>
        <w:r w:rsidRPr="00136E8F">
          <w:rPr>
            <w:i/>
            <w:iCs/>
          </w:rPr>
          <w:t>p</w:t>
        </w:r>
        <w:r w:rsidR="00783C54">
          <w:t xml:space="preserve"> = 0.9</w:t>
        </w:r>
        <w:r w:rsidRPr="00136E8F">
          <w:t xml:space="preserve">. </w:t>
        </w:r>
      </w:ins>
      <w:ins w:id="248" w:author="Judith Borghouts" w:date="2018-05-13T16:54:00Z">
        <w:r w:rsidR="001D0DF8" w:rsidRPr="00835D90">
          <w:rPr>
            <w:color w:val="4472C4" w:themeColor="accent1"/>
          </w:rPr>
          <w:fldChar w:fldCharType="begin"/>
        </w:r>
        <w:r w:rsidR="001D0DF8" w:rsidRPr="00835D90">
          <w:rPr>
            <w:color w:val="4472C4" w:themeColor="accent1"/>
          </w:rPr>
          <w:instrText xml:space="preserve"> REF _Ref511318465 \h </w:instrText>
        </w:r>
        <w:r w:rsidR="001D0DF8" w:rsidRPr="00835D90">
          <w:rPr>
            <w:color w:val="4472C4" w:themeColor="accent1"/>
          </w:rPr>
        </w:r>
        <w:r w:rsidR="001D0DF8" w:rsidRPr="00835D90">
          <w:rPr>
            <w:color w:val="4472C4" w:themeColor="accent1"/>
          </w:rPr>
          <w:fldChar w:fldCharType="separate"/>
        </w:r>
      </w:ins>
      <w:r w:rsidR="001D0DF8" w:rsidRPr="00835D90">
        <w:t xml:space="preserve">Figure </w:t>
      </w:r>
      <w:r w:rsidR="001D0DF8" w:rsidRPr="00835D90">
        <w:rPr>
          <w:noProof/>
        </w:rPr>
        <w:t>5</w:t>
      </w:r>
      <w:ins w:id="249" w:author="Judith Borghouts" w:date="2018-05-13T16:54:00Z">
        <w:r w:rsidR="001D0DF8" w:rsidRPr="00835D90">
          <w:rPr>
            <w:color w:val="4472C4" w:themeColor="accent1"/>
          </w:rPr>
          <w:fldChar w:fldCharType="end"/>
        </w:r>
        <w:r w:rsidR="001D0DF8" w:rsidRPr="001D0DF8">
          <w:t xml:space="preserve"> shows the distribution </w:t>
        </w:r>
        <w:r w:rsidR="00177EAA">
          <w:t>of all IKIs for both conditions.</w:t>
        </w:r>
        <w:r w:rsidR="001D0DF8" w:rsidRPr="001D0DF8">
          <w:t xml:space="preserve"> </w:t>
        </w:r>
      </w:ins>
      <w:ins w:id="250" w:author="Judith Borghouts" w:date="2018-05-13T16:55:00Z">
        <w:r w:rsidR="009C6225">
          <w:t xml:space="preserve">As can be seen from these histograms, </w:t>
        </w:r>
      </w:ins>
      <w:ins w:id="251" w:author="Judith Borghouts" w:date="2018-05-13T16:54:00Z">
        <w:r w:rsidR="009C6225">
          <w:t xml:space="preserve">the majority of </w:t>
        </w:r>
        <w:r w:rsidR="001D0DF8" w:rsidRPr="001D0DF8">
          <w:t xml:space="preserve">IKIs </w:t>
        </w:r>
      </w:ins>
      <w:ins w:id="252" w:author="Judith Borghouts" w:date="2018-05-13T16:55:00Z">
        <w:r w:rsidR="004C3AEA">
          <w:t>were under one</w:t>
        </w:r>
        <w:r w:rsidR="009C6225">
          <w:t xml:space="preserve"> second</w:t>
        </w:r>
      </w:ins>
      <w:ins w:id="253" w:author="Judith Borghouts" w:date="2018-05-13T16:54:00Z">
        <w:r w:rsidR="001D0DF8" w:rsidRPr="001D0DF8">
          <w:t>, which suggests people were typing (source of typical typing speed</w:t>
        </w:r>
      </w:ins>
      <w:ins w:id="254" w:author="Judith Borghouts" w:date="2018-05-13T16:55:00Z">
        <w:r w:rsidR="00775B48">
          <w:t xml:space="preserve"> to support this claim</w:t>
        </w:r>
      </w:ins>
      <w:ins w:id="255" w:author="Judith Borghouts" w:date="2018-05-13T16:54:00Z">
        <w:r w:rsidR="001D0DF8" w:rsidRPr="001D0DF8">
          <w:t xml:space="preserve">?).  In absolute terms however, there were </w:t>
        </w:r>
      </w:ins>
      <w:ins w:id="256" w:author="Judith Borghouts" w:date="2018-05-13T16:55:00Z">
        <w:r w:rsidR="002949BB">
          <w:t>some</w:t>
        </w:r>
      </w:ins>
      <w:ins w:id="257" w:author="Judith Borghouts" w:date="2018-05-13T16:54:00Z">
        <w:r w:rsidR="001D0DF8" w:rsidRPr="001D0DF8">
          <w:t xml:space="preserve"> instances when there were long delays between keypresses</w:t>
        </w:r>
      </w:ins>
      <w:ins w:id="258" w:author="Judith Borghouts" w:date="2018-05-13T17:01:00Z">
        <w:r w:rsidR="00CF7798">
          <w:t xml:space="preserve">: the longest measured IKI is </w:t>
        </w:r>
      </w:ins>
      <w:ins w:id="259" w:author="Judith Borghouts" w:date="2018-05-13T17:02:00Z">
        <w:r w:rsidR="00C57415">
          <w:t>four minutes</w:t>
        </w:r>
      </w:ins>
      <w:bookmarkStart w:id="260" w:name="_GoBack"/>
      <w:bookmarkEnd w:id="260"/>
      <w:ins w:id="261" w:author="Judith Borghouts" w:date="2018-05-13T16:54:00Z">
        <w:r w:rsidR="001D0DF8" w:rsidRPr="001D0DF8">
          <w:t xml:space="preserve">. </w:t>
        </w:r>
      </w:ins>
      <w:ins w:id="262" w:author="Judith Borghouts" w:date="2018-05-13T16:55:00Z">
        <w:r w:rsidR="00206D0E">
          <w:t xml:space="preserve">In the histograms, IKIs longer than five seconds are grouped in one bar. </w:t>
        </w:r>
      </w:ins>
      <w:ins w:id="263" w:author="Judith Borghouts" w:date="2018-05-13T16:54:00Z">
        <w:r w:rsidR="001D0DF8" w:rsidRPr="001D0DF8">
          <w:t xml:space="preserve">To give a closer view of longer IKIs, </w:t>
        </w:r>
      </w:ins>
      <w:ins w:id="264" w:author="Judith Borghouts" w:date="2018-05-13T16:56:00Z">
        <w:r w:rsidR="002E3E04" w:rsidRPr="00835D90">
          <w:rPr>
            <w:color w:val="4472C4" w:themeColor="accent1"/>
          </w:rPr>
          <w:fldChar w:fldCharType="begin"/>
        </w:r>
        <w:r w:rsidR="002E3E04" w:rsidRPr="00835D90">
          <w:rPr>
            <w:color w:val="4472C4" w:themeColor="accent1"/>
          </w:rPr>
          <w:instrText xml:space="preserve"> REF _Ref511318642 \h </w:instrText>
        </w:r>
        <w:r w:rsidR="002E3E04" w:rsidRPr="00835D90">
          <w:rPr>
            <w:color w:val="4472C4" w:themeColor="accent1"/>
          </w:rPr>
        </w:r>
        <w:r w:rsidR="002E3E04" w:rsidRPr="00835D90">
          <w:rPr>
            <w:color w:val="4472C4" w:themeColor="accent1"/>
          </w:rPr>
          <w:fldChar w:fldCharType="separate"/>
        </w:r>
      </w:ins>
      <w:r w:rsidR="002E3E04" w:rsidRPr="00835D90">
        <w:t xml:space="preserve">Table </w:t>
      </w:r>
      <w:r w:rsidR="002E3E04" w:rsidRPr="00835D90">
        <w:rPr>
          <w:noProof/>
        </w:rPr>
        <w:t>3</w:t>
      </w:r>
      <w:ins w:id="265" w:author="Judith Borghouts" w:date="2018-05-13T16:56:00Z">
        <w:r w:rsidR="002E3E04" w:rsidRPr="00835D90">
          <w:rPr>
            <w:color w:val="4472C4" w:themeColor="accent1"/>
          </w:rPr>
          <w:fldChar w:fldCharType="end"/>
        </w:r>
        <w:r w:rsidR="002E3E04" w:rsidRPr="00835D90">
          <w:rPr>
            <w:color w:val="4472C4" w:themeColor="accent1"/>
          </w:rPr>
          <w:t xml:space="preserve"> </w:t>
        </w:r>
      </w:ins>
      <w:ins w:id="266" w:author="Judith Borghouts" w:date="2018-05-13T16:54:00Z">
        <w:r w:rsidR="001D0DF8" w:rsidRPr="001D0DF8">
          <w:t>shows the frequencies of long IKIs. These long IKIs were more than x deviations from the mean, and may have been additional task switches. However, we do not know for certain what people were doing during these instances, and what an appropriate IKI threshold would be to safely assume people had made a task switch. Therefore, we mainly focus our analysis and conclusions on explicit window switches, and present the long IKIs to indicate that in addition to window switches, there may have been additional moments where people switched tasks. </w:t>
        </w:r>
      </w:ins>
      <w:del w:id="267" w:author="Judith Borghouts" w:date="2018-05-13T16:56:00Z">
        <w:r w:rsidR="007D3C2A" w:rsidRPr="00835D90" w:rsidDel="000658A1">
          <w:delText xml:space="preserve">The IKI data presented here </w:delText>
        </w:r>
        <w:r w:rsidR="0070703D" w:rsidRPr="00835D90" w:rsidDel="000658A1">
          <w:delText xml:space="preserve">includes all keystroke intervals, </w:delText>
        </w:r>
        <w:r w:rsidR="003F141E" w:rsidRPr="00835D90" w:rsidDel="000658A1">
          <w:delText xml:space="preserve">and </w:delText>
        </w:r>
        <w:r w:rsidR="007D3C2A" w:rsidRPr="00835D90" w:rsidDel="000658A1">
          <w:delText>does not make a distinction between moments when participants were inside or outside the task window.</w:delText>
        </w:r>
        <w:r w:rsidR="009E425A" w:rsidRPr="00835D90" w:rsidDel="000658A1">
          <w:delText xml:space="preserve"> </w:delText>
        </w:r>
      </w:del>
      <w:del w:id="268" w:author="Judith Borghouts" w:date="2018-05-13T16:54:00Z">
        <w:r w:rsidR="009E425A" w:rsidRPr="00835D90" w:rsidDel="001D0DF8">
          <w:rPr>
            <w:color w:val="4472C4" w:themeColor="accent1"/>
          </w:rPr>
          <w:fldChar w:fldCharType="begin"/>
        </w:r>
        <w:r w:rsidR="009E425A" w:rsidRPr="00835D90" w:rsidDel="001D0DF8">
          <w:rPr>
            <w:color w:val="4472C4" w:themeColor="accent1"/>
          </w:rPr>
          <w:delInstrText xml:space="preserve"> REF _Ref511318465 \h </w:delInstrText>
        </w:r>
        <w:r w:rsidR="009E425A" w:rsidRPr="00835D90" w:rsidDel="001D0DF8">
          <w:rPr>
            <w:color w:val="4472C4" w:themeColor="accent1"/>
          </w:rPr>
        </w:r>
        <w:r w:rsidR="009E425A" w:rsidRPr="00835D90" w:rsidDel="001D0DF8">
          <w:rPr>
            <w:color w:val="4472C4" w:themeColor="accent1"/>
          </w:rPr>
          <w:fldChar w:fldCharType="separate"/>
        </w:r>
        <w:r w:rsidR="009E425A" w:rsidRPr="00835D90" w:rsidDel="001D0DF8">
          <w:rPr>
            <w:color w:val="4472C4" w:themeColor="accent1"/>
          </w:rPr>
          <w:delText xml:space="preserve">Figure </w:delText>
        </w:r>
        <w:r w:rsidR="009E425A" w:rsidRPr="00835D90" w:rsidDel="001D0DF8">
          <w:rPr>
            <w:noProof/>
            <w:color w:val="4472C4" w:themeColor="accent1"/>
          </w:rPr>
          <w:delText>5</w:delText>
        </w:r>
        <w:r w:rsidR="009E425A" w:rsidRPr="00835D90" w:rsidDel="001D0DF8">
          <w:rPr>
            <w:color w:val="4472C4" w:themeColor="accent1"/>
          </w:rPr>
          <w:fldChar w:fldCharType="end"/>
        </w:r>
        <w:r w:rsidR="009E425A" w:rsidRPr="00835D90" w:rsidDel="001D0DF8">
          <w:rPr>
            <w:color w:val="4472C4" w:themeColor="accent1"/>
          </w:rPr>
          <w:delText xml:space="preserve"> </w:delText>
        </w:r>
        <w:r w:rsidR="009E425A" w:rsidRPr="00835D90" w:rsidDel="001D0DF8">
          <w:delText xml:space="preserve">shows </w:delText>
        </w:r>
      </w:del>
      <w:del w:id="269" w:author="Judith Borghouts" w:date="2018-05-13T16:56:00Z">
        <w:r w:rsidR="009E425A" w:rsidRPr="00835D90" w:rsidDel="000658A1">
          <w:delText xml:space="preserve">the distribution of the </w:delText>
        </w:r>
        <w:commentRangeStart w:id="270"/>
        <w:r w:rsidR="009E425A" w:rsidRPr="00835D90" w:rsidDel="000658A1">
          <w:delText>top 5% of longest IKIs</w:delText>
        </w:r>
        <w:commentRangeEnd w:id="270"/>
        <w:r w:rsidR="00141F4C" w:rsidRPr="00835D90" w:rsidDel="000658A1">
          <w:rPr>
            <w:rStyle w:val="CommentReference"/>
          </w:rPr>
          <w:commentReference w:id="270"/>
        </w:r>
        <w:r w:rsidR="009E425A" w:rsidRPr="00835D90" w:rsidDel="000658A1">
          <w:delText xml:space="preserve">. </w:delText>
        </w:r>
        <w:r w:rsidR="009E425A" w:rsidRPr="00835D90" w:rsidDel="002E3E04">
          <w:rPr>
            <w:color w:val="4472C4" w:themeColor="accent1"/>
          </w:rPr>
          <w:fldChar w:fldCharType="begin"/>
        </w:r>
        <w:r w:rsidR="009E425A" w:rsidRPr="00835D90" w:rsidDel="002E3E04">
          <w:rPr>
            <w:color w:val="4472C4" w:themeColor="accent1"/>
          </w:rPr>
          <w:delInstrText xml:space="preserve"> REF _Ref511318642 \h </w:delInstrText>
        </w:r>
        <w:r w:rsidR="009E425A" w:rsidRPr="00835D90" w:rsidDel="002E3E04">
          <w:rPr>
            <w:color w:val="4472C4" w:themeColor="accent1"/>
          </w:rPr>
        </w:r>
        <w:r w:rsidR="009E425A" w:rsidRPr="00835D90" w:rsidDel="002E3E04">
          <w:rPr>
            <w:color w:val="4472C4" w:themeColor="accent1"/>
          </w:rPr>
          <w:fldChar w:fldCharType="separate"/>
        </w:r>
        <w:r w:rsidR="009E425A" w:rsidRPr="00835D90" w:rsidDel="002E3E04">
          <w:rPr>
            <w:color w:val="4472C4" w:themeColor="accent1"/>
          </w:rPr>
          <w:delText xml:space="preserve">Table </w:delText>
        </w:r>
        <w:r w:rsidR="009E425A" w:rsidRPr="00835D90" w:rsidDel="002E3E04">
          <w:rPr>
            <w:noProof/>
            <w:color w:val="4472C4" w:themeColor="accent1"/>
          </w:rPr>
          <w:delText>3</w:delText>
        </w:r>
        <w:r w:rsidR="009E425A" w:rsidRPr="00835D90" w:rsidDel="002E3E04">
          <w:rPr>
            <w:color w:val="4472C4" w:themeColor="accent1"/>
          </w:rPr>
          <w:fldChar w:fldCharType="end"/>
        </w:r>
        <w:r w:rsidR="009E425A" w:rsidRPr="00835D90" w:rsidDel="002E3E04">
          <w:rPr>
            <w:color w:val="4472C4" w:themeColor="accent1"/>
          </w:rPr>
          <w:delText xml:space="preserve"> </w:delText>
        </w:r>
        <w:r w:rsidR="009E425A" w:rsidRPr="00835D90" w:rsidDel="000658A1">
          <w:delText xml:space="preserve">shows the count of extremely long IKIs per condition. When </w:delText>
        </w:r>
        <w:r w:rsidR="001611E1" w:rsidRPr="00835D90" w:rsidDel="000658A1">
          <w:delText xml:space="preserve">considering </w:delText>
        </w:r>
        <w:r w:rsidR="009E425A" w:rsidRPr="00835D90" w:rsidDel="000658A1">
          <w:delText xml:space="preserve">the higher counts of IKIs </w:delText>
        </w:r>
        <w:r w:rsidR="001611E1" w:rsidRPr="00835D90" w:rsidDel="000658A1">
          <w:delText xml:space="preserve">compared </w:delText>
        </w:r>
        <w:r w:rsidR="009E425A" w:rsidRPr="00835D90" w:rsidDel="000658A1">
          <w:delText>with the</w:delText>
        </w:r>
        <w:r w:rsidR="00FC44FB" w:rsidRPr="00835D90" w:rsidDel="000658A1">
          <w:delText xml:space="preserve"> counts </w:delText>
        </w:r>
        <w:r w:rsidR="009E425A" w:rsidRPr="00835D90" w:rsidDel="000658A1">
          <w:delText xml:space="preserve">of window switches in </w:delText>
        </w:r>
        <w:r w:rsidR="009E425A" w:rsidRPr="00835D90" w:rsidDel="000658A1">
          <w:rPr>
            <w:color w:val="4472C4" w:themeColor="accent1"/>
          </w:rPr>
          <w:fldChar w:fldCharType="begin"/>
        </w:r>
        <w:r w:rsidR="009E425A" w:rsidRPr="00835D90" w:rsidDel="000658A1">
          <w:rPr>
            <w:color w:val="4472C4" w:themeColor="accent1"/>
          </w:rPr>
          <w:delInstrText xml:space="preserve"> REF _Ref511318351 \h </w:delInstrText>
        </w:r>
        <w:r w:rsidR="009E425A" w:rsidRPr="00835D90" w:rsidDel="000658A1">
          <w:rPr>
            <w:color w:val="4472C4" w:themeColor="accent1"/>
          </w:rPr>
        </w:r>
        <w:r w:rsidR="009E425A" w:rsidRPr="00835D90" w:rsidDel="000658A1">
          <w:rPr>
            <w:color w:val="4472C4" w:themeColor="accent1"/>
          </w:rPr>
          <w:fldChar w:fldCharType="separate"/>
        </w:r>
        <w:r w:rsidR="009E425A" w:rsidRPr="00835D90" w:rsidDel="000658A1">
          <w:rPr>
            <w:color w:val="4472C4" w:themeColor="accent1"/>
          </w:rPr>
          <w:delText xml:space="preserve">Table </w:delText>
        </w:r>
        <w:r w:rsidR="009E425A" w:rsidRPr="00835D90" w:rsidDel="000658A1">
          <w:rPr>
            <w:noProof/>
            <w:color w:val="4472C4" w:themeColor="accent1"/>
          </w:rPr>
          <w:delText>2</w:delText>
        </w:r>
        <w:r w:rsidR="009E425A" w:rsidRPr="00835D90" w:rsidDel="000658A1">
          <w:rPr>
            <w:color w:val="4472C4" w:themeColor="accent1"/>
          </w:rPr>
          <w:fldChar w:fldCharType="end"/>
        </w:r>
        <w:r w:rsidR="009E425A" w:rsidRPr="00835D90" w:rsidDel="000658A1">
          <w:delText xml:space="preserve">, this table illustrates </w:delText>
        </w:r>
        <w:r w:rsidR="009C45FF" w:rsidRPr="00835D90" w:rsidDel="000658A1">
          <w:delText>that</w:delText>
        </w:r>
        <w:r w:rsidR="00EF09B0" w:rsidRPr="00835D90" w:rsidDel="000658A1">
          <w:delText xml:space="preserve"> long </w:delText>
        </w:r>
        <w:r w:rsidR="009C45FF" w:rsidRPr="00835D90" w:rsidDel="000658A1">
          <w:delText>IKIs</w:delText>
        </w:r>
        <w:r w:rsidR="00EF09B0" w:rsidRPr="00835D90" w:rsidDel="000658A1">
          <w:delText xml:space="preserve"> also </w:delText>
        </w:r>
        <w:r w:rsidR="009C45FF" w:rsidRPr="00835D90" w:rsidDel="000658A1">
          <w:delText>occurred</w:delText>
        </w:r>
        <w:r w:rsidR="00EF09B0" w:rsidRPr="00835D90" w:rsidDel="000658A1">
          <w:delText xml:space="preserve"> if the</w:delText>
        </w:r>
        <w:r w:rsidR="009C45FF" w:rsidRPr="00835D90" w:rsidDel="000658A1">
          <w:delText>re was no window switch, that is the</w:delText>
        </w:r>
        <w:r w:rsidR="00EF09B0" w:rsidRPr="00835D90" w:rsidDel="000658A1">
          <w:delText xml:space="preserve"> task window was in focus</w:delText>
        </w:r>
        <w:r w:rsidR="00FC44FB" w:rsidRPr="00835D90" w:rsidDel="000658A1">
          <w:delText xml:space="preserve">. </w:delText>
        </w:r>
        <w:commentRangeStart w:id="271"/>
        <w:r w:rsidR="00FC44FB" w:rsidRPr="00835D90" w:rsidDel="000658A1">
          <w:delText>For example, there were 51 instances across conditions when a window switch was longer than 22 seconds, but 160 instances when there was a pause of more than 23 seconds between two key presses.</w:delText>
        </w:r>
        <w:commentRangeEnd w:id="271"/>
        <w:r w:rsidR="00B514C9" w:rsidRPr="00835D90" w:rsidDel="000658A1">
          <w:rPr>
            <w:rStyle w:val="CommentReference"/>
          </w:rPr>
          <w:commentReference w:id="271"/>
        </w:r>
      </w:del>
    </w:p>
    <w:p w14:paraId="09ED9E16" w14:textId="7BD67427" w:rsidR="00E01E96" w:rsidRDefault="00E01E96" w:rsidP="000658A1">
      <w:pPr>
        <w:pStyle w:val="Paragraph"/>
        <w:ind w:firstLine="0"/>
        <w:rPr>
          <w:ins w:id="272" w:author="Judith Borghouts" w:date="2018-05-13T15:50:00Z"/>
        </w:rPr>
        <w:pPrChange w:id="273" w:author="Judith Borghouts" w:date="2018-05-13T16:56:00Z">
          <w:pPr>
            <w:pStyle w:val="Paragraph"/>
          </w:pPr>
        </w:pPrChange>
      </w:pPr>
    </w:p>
    <w:p w14:paraId="7F47BCAC" w14:textId="065F1D9F" w:rsidR="007D3FBA" w:rsidRDefault="0050763B" w:rsidP="007D3FBA">
      <w:pPr>
        <w:pStyle w:val="Paragraph"/>
        <w:jc w:val="center"/>
        <w:rPr>
          <w:ins w:id="274" w:author="Judith Borghouts" w:date="2018-05-13T15:52:00Z"/>
        </w:rPr>
        <w:pPrChange w:id="275" w:author="Judith Borghouts" w:date="2018-05-13T15:50:00Z">
          <w:pPr>
            <w:pStyle w:val="Paragraph"/>
          </w:pPr>
        </w:pPrChange>
      </w:pPr>
      <w:ins w:id="276" w:author="Judith Borghouts" w:date="2018-05-13T16:21:00Z">
        <w:r>
          <w:rPr>
            <w:noProof/>
            <w:lang w:eastAsia="en-GB"/>
          </w:rPr>
          <w:drawing>
            <wp:inline distT="0" distB="0" distL="0" distR="0" wp14:anchorId="0A000F45" wp14:editId="59952AEF">
              <wp:extent cx="2857329" cy="172453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tribution-IKIs_Control.tiff"/>
                      <pic:cNvPicPr/>
                    </pic:nvPicPr>
                    <pic:blipFill>
                      <a:blip r:embed="rId15">
                        <a:extLst>
                          <a:ext uri="{28A0092B-C50C-407E-A947-70E740481C1C}">
                            <a14:useLocalDpi xmlns:a14="http://schemas.microsoft.com/office/drawing/2010/main" val="0"/>
                          </a:ext>
                        </a:extLst>
                      </a:blip>
                      <a:stretch>
                        <a:fillRect/>
                      </a:stretch>
                    </pic:blipFill>
                    <pic:spPr>
                      <a:xfrm>
                        <a:off x="0" y="0"/>
                        <a:ext cx="2874387" cy="1734830"/>
                      </a:xfrm>
                      <a:prstGeom prst="rect">
                        <a:avLst/>
                      </a:prstGeom>
                    </pic:spPr>
                  </pic:pic>
                </a:graphicData>
              </a:graphic>
            </wp:inline>
          </w:drawing>
        </w:r>
      </w:ins>
    </w:p>
    <w:p w14:paraId="116A4D2C" w14:textId="273B1611" w:rsidR="00B7057F" w:rsidRPr="00835D90" w:rsidRDefault="00BF131B" w:rsidP="007D3FBA">
      <w:pPr>
        <w:pStyle w:val="Paragraph"/>
        <w:jc w:val="center"/>
        <w:pPrChange w:id="277" w:author="Judith Borghouts" w:date="2018-05-13T15:50:00Z">
          <w:pPr>
            <w:pStyle w:val="Paragraph"/>
          </w:pPr>
        </w:pPrChange>
      </w:pPr>
      <w:ins w:id="278" w:author="Judith Borghouts" w:date="2018-05-13T16:17:00Z">
        <w:r>
          <w:rPr>
            <w:noProof/>
            <w:lang w:eastAsia="en-GB"/>
          </w:rPr>
          <w:drawing>
            <wp:inline distT="0" distB="0" distL="0" distR="0" wp14:anchorId="20CA3FE7" wp14:editId="50C6C9C9">
              <wp:extent cx="3058837" cy="184615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ribution-IKIs_Notif.tiff"/>
                      <pic:cNvPicPr/>
                    </pic:nvPicPr>
                    <pic:blipFill>
                      <a:blip r:embed="rId16">
                        <a:extLst>
                          <a:ext uri="{28A0092B-C50C-407E-A947-70E740481C1C}">
                            <a14:useLocalDpi xmlns:a14="http://schemas.microsoft.com/office/drawing/2010/main" val="0"/>
                          </a:ext>
                        </a:extLst>
                      </a:blip>
                      <a:stretch>
                        <a:fillRect/>
                      </a:stretch>
                    </pic:blipFill>
                    <pic:spPr>
                      <a:xfrm>
                        <a:off x="0" y="0"/>
                        <a:ext cx="3065044" cy="1849900"/>
                      </a:xfrm>
                      <a:prstGeom prst="rect">
                        <a:avLst/>
                      </a:prstGeom>
                    </pic:spPr>
                  </pic:pic>
                </a:graphicData>
              </a:graphic>
            </wp:inline>
          </w:drawing>
        </w:r>
      </w:ins>
    </w:p>
    <w:p w14:paraId="6B6AA6EE" w14:textId="4C98F5EF" w:rsidR="00473988" w:rsidRPr="00835D90" w:rsidRDefault="00E01E96" w:rsidP="00473988">
      <w:pPr>
        <w:pStyle w:val="Paragraph"/>
        <w:keepNext/>
        <w:jc w:val="center"/>
      </w:pPr>
      <w:del w:id="279" w:author="Judith Borghouts" w:date="2018-05-13T16:32:00Z">
        <w:r w:rsidRPr="00835D90" w:rsidDel="00FA64E3">
          <w:rPr>
            <w:noProof/>
            <w:lang w:eastAsia="en-GB"/>
          </w:rPr>
          <w:drawing>
            <wp:inline distT="0" distB="0" distL="0" distR="0" wp14:anchorId="17E505A5" wp14:editId="231FB2A2">
              <wp:extent cx="3904091" cy="26027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56-histikis.pdf"/>
                      <pic:cNvPicPr/>
                    </pic:nvPicPr>
                    <pic:blipFill>
                      <a:blip r:embed="rId17">
                        <a:extLst>
                          <a:ext uri="{28A0092B-C50C-407E-A947-70E740481C1C}">
                            <a14:useLocalDpi xmlns:a14="http://schemas.microsoft.com/office/drawing/2010/main" val="0"/>
                          </a:ext>
                        </a:extLst>
                      </a:blip>
                      <a:stretch>
                        <a:fillRect/>
                      </a:stretch>
                    </pic:blipFill>
                    <pic:spPr>
                      <a:xfrm>
                        <a:off x="0" y="0"/>
                        <a:ext cx="3910280" cy="2606853"/>
                      </a:xfrm>
                      <a:prstGeom prst="rect">
                        <a:avLst/>
                      </a:prstGeom>
                    </pic:spPr>
                  </pic:pic>
                </a:graphicData>
              </a:graphic>
            </wp:inline>
          </w:drawing>
        </w:r>
      </w:del>
    </w:p>
    <w:p w14:paraId="1695A5C9" w14:textId="77777777" w:rsidR="0058449A" w:rsidRDefault="00473988" w:rsidP="00FA64E3">
      <w:pPr>
        <w:pStyle w:val="Caption"/>
        <w:rPr>
          <w:ins w:id="280" w:author="Judith Borghouts" w:date="2018-05-13T16:32:00Z"/>
        </w:rPr>
      </w:pPr>
      <w:bookmarkStart w:id="281" w:name="_Ref511318465"/>
      <w:r w:rsidRPr="00835D90">
        <w:t xml:space="preserve">Figure </w:t>
      </w:r>
      <w:fldSimple w:instr=" SEQ Figure \* ARABIC ">
        <w:r w:rsidR="006246BE" w:rsidRPr="00835D90">
          <w:rPr>
            <w:noProof/>
          </w:rPr>
          <w:t>5</w:t>
        </w:r>
      </w:fldSimple>
      <w:bookmarkEnd w:id="281"/>
      <w:r w:rsidRPr="00835D90">
        <w:t xml:space="preserve">. </w:t>
      </w:r>
      <w:ins w:id="282" w:author="Judith Borghouts" w:date="2018-05-13T16:32:00Z">
        <w:r w:rsidR="004C765B">
          <w:t>T</w:t>
        </w:r>
        <w:r w:rsidR="00FA64E3">
          <w:t xml:space="preserve">he distribution of </w:t>
        </w:r>
        <w:r w:rsidR="00C23C01">
          <w:t>inter-keypress intervals</w:t>
        </w:r>
        <w:r w:rsidR="00FA64E3">
          <w:t xml:space="preserve"> for the two conditions; switches longer than </w:t>
        </w:r>
        <w:r w:rsidR="00105094">
          <w:t>5</w:t>
        </w:r>
        <w:r w:rsidR="00FA64E3">
          <w:t xml:space="preserve"> seconds are grouped in the upper-right bin of the histograms. The red line mark the mean of the durations for each condition.</w:t>
        </w:r>
      </w:ins>
    </w:p>
    <w:p w14:paraId="6D32E4EA" w14:textId="0605C047" w:rsidR="00E01E96" w:rsidRPr="00835D90" w:rsidDel="00FA64E3" w:rsidRDefault="00473988" w:rsidP="006246BE">
      <w:pPr>
        <w:pStyle w:val="Caption"/>
        <w:rPr>
          <w:del w:id="283" w:author="Judith Borghouts" w:date="2018-05-13T16:32:00Z"/>
        </w:rPr>
      </w:pPr>
      <w:del w:id="284" w:author="Judith Borghouts" w:date="2018-05-13T16:32:00Z">
        <w:r w:rsidRPr="00835D90" w:rsidDel="00FA64E3">
          <w:delText xml:space="preserve">Distribution of the top </w:delText>
        </w:r>
        <w:r w:rsidR="001E4049" w:rsidRPr="00835D90" w:rsidDel="00FA64E3">
          <w:delText>5</w:delText>
        </w:r>
        <w:r w:rsidRPr="00835D90" w:rsidDel="00FA64E3">
          <w:delText xml:space="preserve">% longest IKIs (IKIs that were </w:delText>
        </w:r>
        <w:r w:rsidR="001E4049" w:rsidRPr="00835D90" w:rsidDel="00FA64E3">
          <w:delText>9.82</w:delText>
        </w:r>
        <w:r w:rsidRPr="00835D90" w:rsidDel="00FA64E3">
          <w:delText xml:space="preserve"> seconds</w:delText>
        </w:r>
        <w:r w:rsidR="00E80D69" w:rsidRPr="00835D90" w:rsidDel="00FA64E3">
          <w:delText xml:space="preserve"> or longer</w:delText>
        </w:r>
        <w:r w:rsidRPr="00835D90" w:rsidDel="00FA64E3">
          <w:delText>).</w:delText>
        </w:r>
      </w:del>
    </w:p>
    <w:p w14:paraId="1A6BB506" w14:textId="7863F9F5" w:rsidR="009E425A" w:rsidRPr="00835D90" w:rsidRDefault="009E425A" w:rsidP="00FA64E3">
      <w:pPr>
        <w:pStyle w:val="Caption"/>
      </w:pPr>
      <w:bookmarkStart w:id="285" w:name="_Ref511318642"/>
      <w:r w:rsidRPr="00835D90">
        <w:t xml:space="preserve">Table </w:t>
      </w:r>
      <w:fldSimple w:instr=" SEQ Table \* ARABIC ">
        <w:r w:rsidRPr="00835D90">
          <w:rPr>
            <w:noProof/>
          </w:rPr>
          <w:t>3</w:t>
        </w:r>
      </w:fldSimple>
      <w:bookmarkEnd w:id="285"/>
      <w:r w:rsidRPr="00835D90">
        <w:t xml:space="preserve">. Total number of IKIs </w:t>
      </w:r>
      <w:del w:id="286" w:author="Judith Borghouts" w:date="2018-05-13T16:52:00Z">
        <w:r w:rsidRPr="00835D90" w:rsidDel="003B0ECF">
          <w:delText>at different percentiles</w:delText>
        </w:r>
      </w:del>
      <w:ins w:id="287" w:author="Judith Borghouts" w:date="2018-05-13T16:52:00Z">
        <w:r w:rsidR="003B0ECF">
          <w:t>longer than 5 seconds</w:t>
        </w:r>
      </w:ins>
      <w:r w:rsidRPr="00835D90">
        <w:t xml:space="preserve"> for each condition.</w:t>
      </w:r>
    </w:p>
    <w:tbl>
      <w:tblPr>
        <w:tblStyle w:val="TableGrid"/>
        <w:tblW w:w="0" w:type="auto"/>
        <w:jc w:val="center"/>
        <w:tblLook w:val="04A0" w:firstRow="1" w:lastRow="0" w:firstColumn="1" w:lastColumn="0" w:noHBand="0" w:noVBand="1"/>
      </w:tblPr>
      <w:tblGrid>
        <w:gridCol w:w="1265"/>
        <w:gridCol w:w="851"/>
        <w:gridCol w:w="1172"/>
      </w:tblGrid>
      <w:tr w:rsidR="00594E56" w:rsidRPr="00835D90" w14:paraId="7E6448EF" w14:textId="77777777" w:rsidTr="009E425A">
        <w:trPr>
          <w:jc w:val="center"/>
        </w:trPr>
        <w:tc>
          <w:tcPr>
            <w:tcW w:w="1265" w:type="dxa"/>
            <w:tcBorders>
              <w:left w:val="nil"/>
              <w:bottom w:val="single" w:sz="4" w:space="0" w:color="auto"/>
              <w:right w:val="nil"/>
            </w:tcBorders>
          </w:tcPr>
          <w:p w14:paraId="442D989A" w14:textId="77777777" w:rsidR="00594E56" w:rsidRPr="00835D90" w:rsidRDefault="00594E56" w:rsidP="002A7EB0">
            <w:pPr>
              <w:spacing w:before="40" w:after="40"/>
              <w:ind w:firstLine="0"/>
              <w:jc w:val="center"/>
            </w:pPr>
            <w:r w:rsidRPr="00835D90">
              <w:t>Duration (s)</w:t>
            </w:r>
          </w:p>
        </w:tc>
        <w:tc>
          <w:tcPr>
            <w:tcW w:w="851" w:type="dxa"/>
            <w:tcBorders>
              <w:left w:val="nil"/>
              <w:bottom w:val="single" w:sz="4" w:space="0" w:color="auto"/>
              <w:right w:val="nil"/>
            </w:tcBorders>
          </w:tcPr>
          <w:p w14:paraId="24441D65" w14:textId="77777777" w:rsidR="00594E56" w:rsidRPr="00835D90" w:rsidRDefault="00594E56" w:rsidP="002A7EB0">
            <w:pPr>
              <w:spacing w:before="40" w:after="40"/>
              <w:ind w:firstLine="0"/>
              <w:jc w:val="center"/>
            </w:pPr>
            <w:r w:rsidRPr="00835D90">
              <w:t>Control</w:t>
            </w:r>
          </w:p>
        </w:tc>
        <w:tc>
          <w:tcPr>
            <w:tcW w:w="1172" w:type="dxa"/>
            <w:tcBorders>
              <w:left w:val="nil"/>
              <w:bottom w:val="single" w:sz="4" w:space="0" w:color="auto"/>
              <w:right w:val="nil"/>
            </w:tcBorders>
          </w:tcPr>
          <w:p w14:paraId="6428702D" w14:textId="77777777" w:rsidR="00594E56" w:rsidRPr="00835D90" w:rsidRDefault="00594E56" w:rsidP="002A7EB0">
            <w:pPr>
              <w:spacing w:before="40" w:after="40"/>
              <w:ind w:firstLine="0"/>
              <w:jc w:val="center"/>
            </w:pPr>
            <w:r w:rsidRPr="00835D90">
              <w:t>Notification</w:t>
            </w:r>
          </w:p>
        </w:tc>
      </w:tr>
      <w:tr w:rsidR="00594E56" w:rsidRPr="00835D90" w14:paraId="19D4A682" w14:textId="77777777" w:rsidTr="009E425A">
        <w:trPr>
          <w:jc w:val="center"/>
        </w:trPr>
        <w:tc>
          <w:tcPr>
            <w:tcW w:w="1265" w:type="dxa"/>
            <w:tcBorders>
              <w:left w:val="nil"/>
              <w:bottom w:val="nil"/>
              <w:right w:val="nil"/>
            </w:tcBorders>
          </w:tcPr>
          <w:p w14:paraId="366CCD78" w14:textId="01CBE1C2" w:rsidR="00594E56" w:rsidRPr="00835D90" w:rsidRDefault="00594E56" w:rsidP="002A7EB0">
            <w:pPr>
              <w:spacing w:before="40" w:after="40"/>
              <w:ind w:firstLine="0"/>
              <w:jc w:val="center"/>
            </w:pPr>
            <w:ins w:id="288" w:author="Judith Borghouts" w:date="2018-05-13T16:51:00Z">
              <w:r>
                <w:t>5-10</w:t>
              </w:r>
            </w:ins>
            <w:del w:id="289" w:author="Judith Borghouts" w:date="2018-05-13T16:51:00Z">
              <w:r w:rsidRPr="00835D90" w:rsidDel="00D4575E">
                <w:rPr>
                  <w:u w:val="single"/>
                </w:rPr>
                <w:delText>&gt;</w:delText>
              </w:r>
              <w:r w:rsidRPr="00835D90" w:rsidDel="00D4575E">
                <w:delText>9.82</w:delText>
              </w:r>
            </w:del>
          </w:p>
        </w:tc>
        <w:tc>
          <w:tcPr>
            <w:tcW w:w="851" w:type="dxa"/>
            <w:tcBorders>
              <w:left w:val="nil"/>
              <w:bottom w:val="nil"/>
              <w:right w:val="nil"/>
            </w:tcBorders>
          </w:tcPr>
          <w:p w14:paraId="07134692" w14:textId="52CBF264" w:rsidR="00594E56" w:rsidRPr="00835D90" w:rsidRDefault="00594E56" w:rsidP="002A7EB0">
            <w:pPr>
              <w:spacing w:before="40" w:after="40"/>
              <w:ind w:firstLine="0"/>
              <w:jc w:val="center"/>
            </w:pPr>
            <w:del w:id="290" w:author="Judith Borghouts" w:date="2018-05-13T16:51:00Z">
              <w:r w:rsidRPr="00835D90" w:rsidDel="00D4575E">
                <w:delText>572</w:delText>
              </w:r>
            </w:del>
            <w:ins w:id="291" w:author="Judith Borghouts" w:date="2018-05-13T16:51:00Z">
              <w:r>
                <w:t>399</w:t>
              </w:r>
            </w:ins>
          </w:p>
        </w:tc>
        <w:tc>
          <w:tcPr>
            <w:tcW w:w="1172" w:type="dxa"/>
            <w:tcBorders>
              <w:left w:val="nil"/>
              <w:bottom w:val="nil"/>
              <w:right w:val="nil"/>
            </w:tcBorders>
          </w:tcPr>
          <w:p w14:paraId="0986F794" w14:textId="3E9AFC81" w:rsidR="00594E56" w:rsidRPr="00835D90" w:rsidRDefault="00594E56" w:rsidP="002A7EB0">
            <w:pPr>
              <w:spacing w:before="40" w:after="40"/>
              <w:ind w:firstLine="0"/>
              <w:jc w:val="center"/>
            </w:pPr>
            <w:del w:id="292" w:author="Judith Borghouts" w:date="2018-05-13T16:51:00Z">
              <w:r w:rsidRPr="00835D90" w:rsidDel="00D4575E">
                <w:delText>226</w:delText>
              </w:r>
            </w:del>
            <w:ins w:id="293" w:author="Judith Borghouts" w:date="2018-05-13T16:51:00Z">
              <w:r>
                <w:t>141</w:t>
              </w:r>
            </w:ins>
          </w:p>
        </w:tc>
      </w:tr>
      <w:tr w:rsidR="00594E56" w:rsidRPr="00835D90" w14:paraId="18CBF097" w14:textId="77777777" w:rsidTr="009E425A">
        <w:trPr>
          <w:jc w:val="center"/>
        </w:trPr>
        <w:tc>
          <w:tcPr>
            <w:tcW w:w="1265" w:type="dxa"/>
            <w:tcBorders>
              <w:top w:val="nil"/>
              <w:left w:val="nil"/>
              <w:bottom w:val="nil"/>
              <w:right w:val="nil"/>
            </w:tcBorders>
          </w:tcPr>
          <w:p w14:paraId="610DAA93" w14:textId="4C8B5349" w:rsidR="00594E56" w:rsidRPr="00C43A90" w:rsidRDefault="00594E56" w:rsidP="002A7EB0">
            <w:pPr>
              <w:spacing w:before="40" w:after="40"/>
              <w:ind w:firstLine="0"/>
              <w:jc w:val="center"/>
              <w:rPr>
                <w:rPrChange w:id="294" w:author="Judith Borghouts" w:date="2018-05-13T16:52:00Z">
                  <w:rPr/>
                </w:rPrChange>
              </w:rPr>
            </w:pPr>
            <w:del w:id="295" w:author="Judith Borghouts" w:date="2018-05-13T16:51:00Z">
              <w:r w:rsidRPr="00C43A90" w:rsidDel="00D4575E">
                <w:rPr>
                  <w:rPrChange w:id="296" w:author="Judith Borghouts" w:date="2018-05-13T16:52:00Z">
                    <w:rPr>
                      <w:u w:val="single"/>
                    </w:rPr>
                  </w:rPrChange>
                </w:rPr>
                <w:delText>&gt;11.14</w:delText>
              </w:r>
            </w:del>
            <w:ins w:id="297" w:author="Judith Borghouts" w:date="2018-05-13T16:51:00Z">
              <w:r w:rsidRPr="00C43A90">
                <w:rPr>
                  <w:rPrChange w:id="298" w:author="Judith Borghouts" w:date="2018-05-13T16:52:00Z">
                    <w:rPr>
                      <w:u w:val="single"/>
                    </w:rPr>
                  </w:rPrChange>
                </w:rPr>
                <w:t>10-15</w:t>
              </w:r>
            </w:ins>
          </w:p>
        </w:tc>
        <w:tc>
          <w:tcPr>
            <w:tcW w:w="851" w:type="dxa"/>
            <w:tcBorders>
              <w:top w:val="nil"/>
              <w:left w:val="nil"/>
              <w:bottom w:val="nil"/>
              <w:right w:val="nil"/>
            </w:tcBorders>
          </w:tcPr>
          <w:p w14:paraId="6455A497" w14:textId="3B70B1AB" w:rsidR="00594E56" w:rsidRPr="00835D90" w:rsidRDefault="00594E56" w:rsidP="002A7EB0">
            <w:pPr>
              <w:spacing w:before="40" w:after="40"/>
              <w:ind w:firstLine="0"/>
              <w:jc w:val="center"/>
            </w:pPr>
            <w:del w:id="299" w:author="Judith Borghouts" w:date="2018-05-13T16:51:00Z">
              <w:r w:rsidRPr="00835D90" w:rsidDel="00D4575E">
                <w:delText>453</w:delText>
              </w:r>
            </w:del>
            <w:ins w:id="300" w:author="Judith Borghouts" w:date="2018-05-13T16:51:00Z">
              <w:r>
                <w:t>96</w:t>
              </w:r>
            </w:ins>
          </w:p>
        </w:tc>
        <w:tc>
          <w:tcPr>
            <w:tcW w:w="1172" w:type="dxa"/>
            <w:tcBorders>
              <w:top w:val="nil"/>
              <w:left w:val="nil"/>
              <w:bottom w:val="nil"/>
              <w:right w:val="nil"/>
            </w:tcBorders>
          </w:tcPr>
          <w:p w14:paraId="449810DE" w14:textId="5D92E062" w:rsidR="00594E56" w:rsidRPr="00835D90" w:rsidRDefault="00594E56" w:rsidP="002A7EB0">
            <w:pPr>
              <w:spacing w:before="40" w:after="40"/>
              <w:ind w:firstLine="0"/>
              <w:jc w:val="center"/>
            </w:pPr>
            <w:del w:id="301" w:author="Judith Borghouts" w:date="2018-05-13T16:51:00Z">
              <w:r w:rsidRPr="00835D90" w:rsidDel="00D4575E">
                <w:delText>185</w:delText>
              </w:r>
            </w:del>
            <w:ins w:id="302" w:author="Judith Borghouts" w:date="2018-05-13T16:51:00Z">
              <w:r>
                <w:t>36</w:t>
              </w:r>
            </w:ins>
          </w:p>
        </w:tc>
      </w:tr>
      <w:tr w:rsidR="00594E56" w:rsidRPr="00835D90" w14:paraId="5670DC2E" w14:textId="77777777" w:rsidTr="009E425A">
        <w:trPr>
          <w:jc w:val="center"/>
        </w:trPr>
        <w:tc>
          <w:tcPr>
            <w:tcW w:w="1265" w:type="dxa"/>
            <w:tcBorders>
              <w:top w:val="nil"/>
              <w:left w:val="nil"/>
              <w:bottom w:val="nil"/>
              <w:right w:val="nil"/>
            </w:tcBorders>
          </w:tcPr>
          <w:p w14:paraId="4CFBAAF5" w14:textId="0A99B40C" w:rsidR="00594E56" w:rsidRPr="00C43A90" w:rsidRDefault="00594E56" w:rsidP="002A7EB0">
            <w:pPr>
              <w:spacing w:before="40" w:after="40"/>
              <w:ind w:firstLine="0"/>
              <w:jc w:val="center"/>
              <w:rPr>
                <w:rPrChange w:id="303" w:author="Judith Borghouts" w:date="2018-05-13T16:52:00Z">
                  <w:rPr/>
                </w:rPrChange>
              </w:rPr>
            </w:pPr>
            <w:del w:id="304" w:author="Judith Borghouts" w:date="2018-05-13T16:51:00Z">
              <w:r w:rsidRPr="00C43A90" w:rsidDel="00D4575E">
                <w:rPr>
                  <w:rPrChange w:id="305" w:author="Judith Borghouts" w:date="2018-05-13T16:52:00Z">
                    <w:rPr>
                      <w:u w:val="single"/>
                    </w:rPr>
                  </w:rPrChange>
                </w:rPr>
                <w:delText>&gt;12.94</w:delText>
              </w:r>
            </w:del>
            <w:ins w:id="306" w:author="Judith Borghouts" w:date="2018-05-13T16:51:00Z">
              <w:r w:rsidRPr="00C43A90">
                <w:rPr>
                  <w:rPrChange w:id="307" w:author="Judith Borghouts" w:date="2018-05-13T16:52:00Z">
                    <w:rPr>
                      <w:u w:val="single"/>
                    </w:rPr>
                  </w:rPrChange>
                </w:rPr>
                <w:t>15-20</w:t>
              </w:r>
            </w:ins>
          </w:p>
        </w:tc>
        <w:tc>
          <w:tcPr>
            <w:tcW w:w="851" w:type="dxa"/>
            <w:tcBorders>
              <w:top w:val="nil"/>
              <w:left w:val="nil"/>
              <w:bottom w:val="nil"/>
              <w:right w:val="nil"/>
            </w:tcBorders>
          </w:tcPr>
          <w:p w14:paraId="6DDA51B7" w14:textId="6D834475" w:rsidR="00594E56" w:rsidRPr="00835D90" w:rsidRDefault="00594E56" w:rsidP="002A7EB0">
            <w:pPr>
              <w:spacing w:before="40" w:after="40"/>
              <w:ind w:firstLine="0"/>
              <w:jc w:val="center"/>
            </w:pPr>
            <w:del w:id="308" w:author="Judith Borghouts" w:date="2018-05-13T16:51:00Z">
              <w:r w:rsidRPr="00835D90" w:rsidDel="00D4575E">
                <w:delText>335</w:delText>
              </w:r>
            </w:del>
            <w:ins w:id="309" w:author="Judith Borghouts" w:date="2018-05-13T16:51:00Z">
              <w:r>
                <w:t>33</w:t>
              </w:r>
            </w:ins>
          </w:p>
        </w:tc>
        <w:tc>
          <w:tcPr>
            <w:tcW w:w="1172" w:type="dxa"/>
            <w:tcBorders>
              <w:top w:val="nil"/>
              <w:left w:val="nil"/>
              <w:bottom w:val="nil"/>
              <w:right w:val="nil"/>
            </w:tcBorders>
          </w:tcPr>
          <w:p w14:paraId="6B7DDC14" w14:textId="4A6C35AF" w:rsidR="00594E56" w:rsidRPr="00835D90" w:rsidRDefault="00594E56" w:rsidP="002A7EB0">
            <w:pPr>
              <w:spacing w:before="40" w:after="40"/>
              <w:ind w:firstLine="0"/>
              <w:jc w:val="center"/>
            </w:pPr>
            <w:del w:id="310" w:author="Judith Borghouts" w:date="2018-05-13T16:51:00Z">
              <w:r w:rsidRPr="00835D90" w:rsidDel="00D4575E">
                <w:delText>144</w:delText>
              </w:r>
            </w:del>
            <w:ins w:id="311" w:author="Judith Borghouts" w:date="2018-05-13T16:51:00Z">
              <w:r>
                <w:t>15</w:t>
              </w:r>
            </w:ins>
          </w:p>
        </w:tc>
      </w:tr>
      <w:tr w:rsidR="00594E56" w:rsidRPr="00835D90" w14:paraId="2985998E" w14:textId="77777777" w:rsidTr="009E425A">
        <w:trPr>
          <w:jc w:val="center"/>
        </w:trPr>
        <w:tc>
          <w:tcPr>
            <w:tcW w:w="1265" w:type="dxa"/>
            <w:tcBorders>
              <w:top w:val="nil"/>
              <w:left w:val="nil"/>
              <w:bottom w:val="nil"/>
              <w:right w:val="nil"/>
            </w:tcBorders>
          </w:tcPr>
          <w:p w14:paraId="38C38445" w14:textId="4E6061D9" w:rsidR="00594E56" w:rsidRPr="00C43A90" w:rsidRDefault="00594E56" w:rsidP="002A7EB0">
            <w:pPr>
              <w:spacing w:before="40" w:after="40"/>
              <w:ind w:firstLine="0"/>
              <w:jc w:val="center"/>
              <w:rPr>
                <w:rPrChange w:id="312" w:author="Judith Borghouts" w:date="2018-05-13T16:52:00Z">
                  <w:rPr/>
                </w:rPrChange>
              </w:rPr>
            </w:pPr>
            <w:del w:id="313" w:author="Judith Borghouts" w:date="2018-05-13T16:51:00Z">
              <w:r w:rsidRPr="00C43A90" w:rsidDel="00D4575E">
                <w:rPr>
                  <w:rPrChange w:id="314" w:author="Judith Borghouts" w:date="2018-05-13T16:52:00Z">
                    <w:rPr>
                      <w:u w:val="single"/>
                    </w:rPr>
                  </w:rPrChange>
                </w:rPr>
                <w:delText>&gt;16.41</w:delText>
              </w:r>
            </w:del>
            <w:ins w:id="315" w:author="Judith Borghouts" w:date="2018-05-13T16:51:00Z">
              <w:r w:rsidRPr="00C43A90">
                <w:rPr>
                  <w:rPrChange w:id="316" w:author="Judith Borghouts" w:date="2018-05-13T16:52:00Z">
                    <w:rPr>
                      <w:u w:val="single"/>
                    </w:rPr>
                  </w:rPrChange>
                </w:rPr>
                <w:t>20-25</w:t>
              </w:r>
            </w:ins>
          </w:p>
        </w:tc>
        <w:tc>
          <w:tcPr>
            <w:tcW w:w="851" w:type="dxa"/>
            <w:tcBorders>
              <w:top w:val="nil"/>
              <w:left w:val="nil"/>
              <w:bottom w:val="nil"/>
              <w:right w:val="nil"/>
            </w:tcBorders>
          </w:tcPr>
          <w:p w14:paraId="3FB61578" w14:textId="7CDF5F50" w:rsidR="00594E56" w:rsidRPr="00835D90" w:rsidRDefault="00594E56" w:rsidP="002A7EB0">
            <w:pPr>
              <w:spacing w:before="40" w:after="40"/>
              <w:ind w:firstLine="0"/>
              <w:jc w:val="center"/>
            </w:pPr>
            <w:del w:id="317" w:author="Judith Borghouts" w:date="2018-05-13T16:51:00Z">
              <w:r w:rsidRPr="00835D90" w:rsidDel="00D4575E">
                <w:delText>214</w:delText>
              </w:r>
            </w:del>
            <w:ins w:id="318" w:author="Judith Borghouts" w:date="2018-05-13T16:51:00Z">
              <w:r>
                <w:t>18</w:t>
              </w:r>
            </w:ins>
          </w:p>
        </w:tc>
        <w:tc>
          <w:tcPr>
            <w:tcW w:w="1172" w:type="dxa"/>
            <w:tcBorders>
              <w:top w:val="nil"/>
              <w:left w:val="nil"/>
              <w:bottom w:val="nil"/>
              <w:right w:val="nil"/>
            </w:tcBorders>
          </w:tcPr>
          <w:p w14:paraId="47628498" w14:textId="11EAB624" w:rsidR="00594E56" w:rsidRPr="00835D90" w:rsidRDefault="00594E56" w:rsidP="002A7EB0">
            <w:pPr>
              <w:spacing w:before="40" w:after="40"/>
              <w:ind w:firstLine="0"/>
              <w:jc w:val="center"/>
            </w:pPr>
            <w:del w:id="319" w:author="Judith Borghouts" w:date="2018-05-13T16:51:00Z">
              <w:r w:rsidRPr="00835D90" w:rsidDel="00D4575E">
                <w:delText>105</w:delText>
              </w:r>
            </w:del>
            <w:ins w:id="320" w:author="Judith Borghouts" w:date="2018-05-13T16:51:00Z">
              <w:r>
                <w:t>11</w:t>
              </w:r>
            </w:ins>
          </w:p>
        </w:tc>
      </w:tr>
      <w:tr w:rsidR="00594E56" w:rsidRPr="00835D90" w14:paraId="7EA7A646" w14:textId="77777777" w:rsidTr="009E425A">
        <w:trPr>
          <w:jc w:val="center"/>
        </w:trPr>
        <w:tc>
          <w:tcPr>
            <w:tcW w:w="1265" w:type="dxa"/>
            <w:tcBorders>
              <w:top w:val="nil"/>
              <w:left w:val="nil"/>
              <w:right w:val="nil"/>
            </w:tcBorders>
          </w:tcPr>
          <w:p w14:paraId="68747A17" w14:textId="0A63812D" w:rsidR="00594E56" w:rsidRPr="00C43A90" w:rsidRDefault="00594E56" w:rsidP="002A7EB0">
            <w:pPr>
              <w:spacing w:before="40" w:after="40"/>
              <w:ind w:firstLine="0"/>
              <w:jc w:val="center"/>
              <w:rPr>
                <w:rPrChange w:id="321" w:author="Judith Borghouts" w:date="2018-05-13T16:52:00Z">
                  <w:rPr/>
                </w:rPrChange>
              </w:rPr>
            </w:pPr>
            <w:del w:id="322" w:author="Judith Borghouts" w:date="2018-05-13T16:51:00Z">
              <w:r w:rsidRPr="00C43A90" w:rsidDel="00D4575E">
                <w:rPr>
                  <w:rPrChange w:id="323" w:author="Judith Borghouts" w:date="2018-05-13T16:52:00Z">
                    <w:rPr>
                      <w:u w:val="single"/>
                    </w:rPr>
                  </w:rPrChange>
                </w:rPr>
                <w:delText>&gt;23.02</w:delText>
              </w:r>
            </w:del>
            <w:ins w:id="324" w:author="Judith Borghouts" w:date="2018-05-13T16:51:00Z">
              <w:r w:rsidRPr="00C43A90">
                <w:rPr>
                  <w:rPrChange w:id="325" w:author="Judith Borghouts" w:date="2018-05-13T16:52:00Z">
                    <w:rPr>
                      <w:u w:val="single"/>
                    </w:rPr>
                  </w:rPrChange>
                </w:rPr>
                <w:t>&gt;</w:t>
              </w:r>
            </w:ins>
            <w:ins w:id="326" w:author="Judith Borghouts" w:date="2018-05-13T16:52:00Z">
              <w:r w:rsidRPr="00C43A90">
                <w:rPr>
                  <w:rPrChange w:id="327" w:author="Judith Borghouts" w:date="2018-05-13T16:52:00Z">
                    <w:rPr>
                      <w:u w:val="single"/>
                    </w:rPr>
                  </w:rPrChange>
                </w:rPr>
                <w:t>25</w:t>
              </w:r>
            </w:ins>
            <w:ins w:id="328" w:author="Judith Borghouts" w:date="2018-05-13T16:51:00Z">
              <w:r w:rsidRPr="00C43A90">
                <w:rPr>
                  <w:rPrChange w:id="329" w:author="Judith Borghouts" w:date="2018-05-13T16:52:00Z">
                    <w:rPr>
                      <w:u w:val="single"/>
                    </w:rPr>
                  </w:rPrChange>
                </w:rPr>
                <w:t xml:space="preserve"> </w:t>
              </w:r>
            </w:ins>
          </w:p>
        </w:tc>
        <w:tc>
          <w:tcPr>
            <w:tcW w:w="851" w:type="dxa"/>
            <w:tcBorders>
              <w:top w:val="nil"/>
              <w:left w:val="nil"/>
              <w:right w:val="nil"/>
            </w:tcBorders>
          </w:tcPr>
          <w:p w14:paraId="577CA90F" w14:textId="3D6BD835" w:rsidR="00594E56" w:rsidRPr="00835D90" w:rsidRDefault="00594E56" w:rsidP="002A7EB0">
            <w:pPr>
              <w:spacing w:before="40" w:after="40"/>
              <w:ind w:firstLine="0"/>
              <w:jc w:val="center"/>
            </w:pPr>
            <w:del w:id="330" w:author="Judith Borghouts" w:date="2018-05-13T16:52:00Z">
              <w:r w:rsidRPr="00835D90" w:rsidDel="006635FD">
                <w:delText>103</w:delText>
              </w:r>
            </w:del>
            <w:ins w:id="331" w:author="Judith Borghouts" w:date="2018-05-13T16:52:00Z">
              <w:r>
                <w:t>25</w:t>
              </w:r>
            </w:ins>
          </w:p>
        </w:tc>
        <w:tc>
          <w:tcPr>
            <w:tcW w:w="1172" w:type="dxa"/>
            <w:tcBorders>
              <w:top w:val="nil"/>
              <w:left w:val="nil"/>
              <w:right w:val="nil"/>
            </w:tcBorders>
          </w:tcPr>
          <w:p w14:paraId="646E8315" w14:textId="6588AE74" w:rsidR="00594E56" w:rsidRPr="00835D90" w:rsidRDefault="00594E56" w:rsidP="002A7EB0">
            <w:pPr>
              <w:keepNext/>
              <w:spacing w:before="40" w:after="40"/>
              <w:ind w:firstLine="0"/>
              <w:jc w:val="center"/>
            </w:pPr>
            <w:del w:id="332" w:author="Judith Borghouts" w:date="2018-05-13T16:52:00Z">
              <w:r w:rsidRPr="00835D90" w:rsidDel="006635FD">
                <w:delText>57</w:delText>
              </w:r>
            </w:del>
            <w:ins w:id="333" w:author="Judith Borghouts" w:date="2018-05-13T16:52:00Z">
              <w:r>
                <w:t>28</w:t>
              </w:r>
            </w:ins>
          </w:p>
        </w:tc>
      </w:tr>
    </w:tbl>
    <w:p w14:paraId="40BA95AA" w14:textId="25EFEBF7" w:rsidR="001F585A" w:rsidRPr="00835D90" w:rsidRDefault="001F585A" w:rsidP="001F585A">
      <w:pPr>
        <w:pStyle w:val="Heading2"/>
        <w:rPr>
          <w:lang w:val="en-GB"/>
        </w:rPr>
      </w:pPr>
      <w:r w:rsidRPr="00835D90">
        <w:rPr>
          <w:lang w:val="en-GB"/>
        </w:rPr>
        <w:lastRenderedPageBreak/>
        <w:t>Discussion</w:t>
      </w:r>
    </w:p>
    <w:p w14:paraId="41C6ED15" w14:textId="5E52ADFF" w:rsidR="00BC472D" w:rsidRDefault="001F585A" w:rsidP="00D95924">
      <w:pPr>
        <w:pStyle w:val="Paragraph"/>
        <w:rPr>
          <w:ins w:id="334" w:author="Judith Borghouts" w:date="2018-05-07T17:02:00Z"/>
        </w:rPr>
      </w:pPr>
      <w:r w:rsidRPr="00835D90">
        <w:t>The aim of this</w:t>
      </w:r>
      <w:ins w:id="335" w:author="Duncan Brumby" w:date="2018-05-03T13:51:00Z">
        <w:r w:rsidR="00C26020" w:rsidRPr="00835D90">
          <w:t xml:space="preserve"> first</w:t>
        </w:r>
      </w:ins>
      <w:r w:rsidRPr="00835D90">
        <w:t xml:space="preserve"> study was to see whether showing people how long they switch</w:t>
      </w:r>
      <w:ins w:id="336" w:author="Duncan Brumby" w:date="2018-05-03T13:51:00Z">
        <w:r w:rsidR="0023216F" w:rsidRPr="00835D90">
          <w:t>ed</w:t>
        </w:r>
      </w:ins>
      <w:r w:rsidRPr="00835D90">
        <w:t xml:space="preserve"> </w:t>
      </w:r>
      <w:ins w:id="337" w:author="Duncan Brumby" w:date="2018-05-03T13:51:00Z">
        <w:r w:rsidR="0023216F" w:rsidRPr="00835D90">
          <w:t xml:space="preserve">away from </w:t>
        </w:r>
      </w:ins>
      <w:ins w:id="338" w:author="Duncan Brumby" w:date="2018-05-03T13:52:00Z">
        <w:r w:rsidR="0023216F" w:rsidRPr="00835D90">
          <w:t xml:space="preserve">a task </w:t>
        </w:r>
      </w:ins>
      <w:r w:rsidRPr="00835D90">
        <w:t xml:space="preserve">on average </w:t>
      </w:r>
      <w:commentRangeStart w:id="339"/>
      <w:del w:id="340" w:author="Duncan Brumby" w:date="2018-05-03T13:52:00Z">
        <w:r w:rsidRPr="00835D90" w:rsidDel="0023216F">
          <w:delText xml:space="preserve">reduces </w:delText>
        </w:r>
      </w:del>
      <w:ins w:id="341" w:author="Duncan Brumby" w:date="2018-05-03T13:52:00Z">
        <w:r w:rsidR="0023216F" w:rsidRPr="00835D90">
          <w:t>reduced</w:t>
        </w:r>
        <w:commentRangeEnd w:id="339"/>
        <w:r w:rsidR="0023216F" w:rsidRPr="00835D90">
          <w:rPr>
            <w:rStyle w:val="CommentReference"/>
          </w:rPr>
          <w:commentReference w:id="339"/>
        </w:r>
        <w:r w:rsidR="0023216F" w:rsidRPr="00835D90">
          <w:t xml:space="preserve"> </w:t>
        </w:r>
      </w:ins>
      <w:r w:rsidRPr="00835D90">
        <w:t xml:space="preserve">the number and length of their switches. </w:t>
      </w:r>
      <w:del w:id="342" w:author="Duncan Brumby" w:date="2018-05-03T13:52:00Z">
        <w:r w:rsidRPr="00835D90" w:rsidDel="00BC472D">
          <w:delText>The r</w:delText>
        </w:r>
      </w:del>
      <w:ins w:id="343" w:author="Duncan Brumby" w:date="2018-05-03T13:52:00Z">
        <w:del w:id="344" w:author="Judith Borghouts" w:date="2018-05-07T16:04:00Z">
          <w:r w:rsidR="00BC472D" w:rsidRPr="00835D90" w:rsidDel="00CE60D7">
            <w:delText>R</w:delText>
          </w:r>
        </w:del>
      </w:ins>
      <w:del w:id="345" w:author="Judith Borghouts" w:date="2018-05-07T16:04:00Z">
        <w:r w:rsidRPr="00835D90" w:rsidDel="00CE60D7">
          <w:delText>esults show</w:delText>
        </w:r>
      </w:del>
      <w:ins w:id="346" w:author="Judith Borghouts" w:date="2018-05-07T16:04:00Z">
        <w:r w:rsidR="00CE60D7">
          <w:t>We found</w:t>
        </w:r>
      </w:ins>
      <w:r w:rsidRPr="00835D90">
        <w:t xml:space="preserve"> that </w:t>
      </w:r>
      <w:del w:id="347" w:author="Judith Borghouts" w:date="2018-05-07T15:56:00Z">
        <w:r w:rsidRPr="00835D90" w:rsidDel="00A14404">
          <w:delText xml:space="preserve">people can benefit from receiving feedback on the length of their switches: </w:delText>
        </w:r>
      </w:del>
      <w:r w:rsidRPr="00835D90">
        <w:t xml:space="preserve">participants made shorter switches, were faster to complete the task, and made fewer errors. These </w:t>
      </w:r>
      <w:ins w:id="348" w:author="Judith Borghouts" w:date="2018-05-07T15:56:00Z">
        <w:r w:rsidR="00317BB9">
          <w:t>results are i</w:t>
        </w:r>
        <w:r w:rsidR="004A431D">
          <w:t xml:space="preserve">mportant, as </w:t>
        </w:r>
      </w:ins>
      <w:ins w:id="349" w:author="Judith Borghouts" w:date="2018-05-07T16:31:00Z">
        <w:r w:rsidR="00225166">
          <w:t xml:space="preserve">shortening </w:t>
        </w:r>
      </w:ins>
      <w:ins w:id="350" w:author="Judith Borghouts" w:date="2018-05-07T15:56:00Z">
        <w:r w:rsidR="00225166">
          <w:t>interruptions</w:t>
        </w:r>
        <w:r w:rsidR="004A431D" w:rsidRPr="004A431D">
          <w:t xml:space="preserve"> </w:t>
        </w:r>
      </w:ins>
      <w:ins w:id="351" w:author="Judith Borghouts" w:date="2018-05-07T16:26:00Z">
        <w:r w:rsidR="00181833">
          <w:t>may</w:t>
        </w:r>
      </w:ins>
      <w:ins w:id="352" w:author="Judith Borghouts" w:date="2018-05-07T15:56:00Z">
        <w:r w:rsidR="004A431D" w:rsidRPr="004A431D">
          <w:t xml:space="preserve"> provide substantial benefits in work: </w:t>
        </w:r>
      </w:ins>
      <w:ins w:id="353" w:author="Judith Borghouts" w:date="2018-05-07T16:32:00Z">
        <w:r w:rsidR="00807A0D">
          <w:t>it</w:t>
        </w:r>
      </w:ins>
      <w:ins w:id="354" w:author="Judith Borghouts" w:date="2018-05-07T15:56:00Z">
        <w:r w:rsidR="004A431D" w:rsidRPr="004A431D">
          <w:t xml:space="preserve"> </w:t>
        </w:r>
      </w:ins>
      <w:ins w:id="355" w:author="Judith Borghouts" w:date="2018-05-07T16:27:00Z">
        <w:r w:rsidR="00D63AD3">
          <w:t>can</w:t>
        </w:r>
      </w:ins>
      <w:ins w:id="356" w:author="Judith Borghouts" w:date="2018-05-07T15:56:00Z">
        <w:r w:rsidR="004A431D" w:rsidRPr="004A431D">
          <w:t xml:space="preserve"> make people less distracted and more focused on their current task, </w:t>
        </w:r>
        <w:r w:rsidR="00FD4148">
          <w:t>which</w:t>
        </w:r>
        <w:r w:rsidR="004A431D" w:rsidRPr="004A431D">
          <w:t xml:space="preserve"> can lead to higher productivity</w:t>
        </w:r>
      </w:ins>
      <w:ins w:id="357" w:author="Judith Borghouts" w:date="2018-05-07T15:57:00Z">
        <w:r w:rsidR="000A6762">
          <w:t xml:space="preserve"> [reference]</w:t>
        </w:r>
      </w:ins>
      <w:ins w:id="358" w:author="Judith Borghouts" w:date="2018-05-07T15:56:00Z">
        <w:r w:rsidR="004A431D" w:rsidRPr="004A431D">
          <w:t>.</w:t>
        </w:r>
      </w:ins>
      <w:ins w:id="359" w:author="Judith Borghouts" w:date="2018-05-07T15:58:00Z">
        <w:r w:rsidR="004150B6">
          <w:t xml:space="preserve"> T</w:t>
        </w:r>
        <w:r w:rsidR="009D5714">
          <w:t xml:space="preserve">he </w:t>
        </w:r>
      </w:ins>
      <w:ins w:id="360" w:author="Judith Borghouts" w:date="2018-05-07T16:10:00Z">
        <w:r w:rsidR="001A312B">
          <w:t>improvement</w:t>
        </w:r>
      </w:ins>
      <w:ins w:id="361" w:author="Judith Borghouts" w:date="2018-05-07T16:24:00Z">
        <w:r w:rsidR="00152C4D">
          <w:t>s</w:t>
        </w:r>
      </w:ins>
      <w:ins w:id="362" w:author="Judith Borghouts" w:date="2018-05-07T16:10:00Z">
        <w:r w:rsidR="001A312B">
          <w:t xml:space="preserve"> </w:t>
        </w:r>
      </w:ins>
      <w:ins w:id="363" w:author="Judith Borghouts" w:date="2018-05-07T16:44:00Z">
        <w:r w:rsidR="00AD4F55">
          <w:t xml:space="preserve">we found </w:t>
        </w:r>
      </w:ins>
      <w:ins w:id="364" w:author="Judith Borghouts" w:date="2018-05-07T16:10:00Z">
        <w:r w:rsidR="001A312B">
          <w:t>in</w:t>
        </w:r>
      </w:ins>
      <w:ins w:id="365" w:author="Judith Borghouts" w:date="2018-05-07T16:44:00Z">
        <w:r w:rsidR="0085624D">
          <w:t xml:space="preserve"> data entry</w:t>
        </w:r>
      </w:ins>
      <w:ins w:id="366" w:author="Judith Borghouts" w:date="2018-05-07T16:10:00Z">
        <w:r w:rsidR="001A312B">
          <w:t xml:space="preserve"> </w:t>
        </w:r>
      </w:ins>
      <w:ins w:id="367" w:author="Judith Borghouts" w:date="2018-05-07T16:24:00Z">
        <w:r w:rsidR="005327C0">
          <w:t>accuracy and completion time</w:t>
        </w:r>
      </w:ins>
      <w:ins w:id="368" w:author="Judith Borghouts" w:date="2018-05-07T16:10:00Z">
        <w:r w:rsidR="001A312B">
          <w:t xml:space="preserve"> </w:t>
        </w:r>
      </w:ins>
      <w:del w:id="369" w:author="Judith Borghouts" w:date="2018-05-07T15:58:00Z">
        <w:r w:rsidRPr="00835D90" w:rsidDel="00FA5121">
          <w:delText xml:space="preserve">findings suggest that shorter switches can lead to better task performance, and </w:delText>
        </w:r>
      </w:del>
      <w:del w:id="370" w:author="Judith Borghouts" w:date="2018-05-07T16:24:00Z">
        <w:r w:rsidRPr="00835D90" w:rsidDel="00344D11">
          <w:delText>are</w:delText>
        </w:r>
      </w:del>
      <w:ins w:id="371" w:author="Judith Borghouts" w:date="2018-05-07T16:24:00Z">
        <w:r w:rsidR="00152C4D">
          <w:t>are</w:t>
        </w:r>
      </w:ins>
      <w:ins w:id="372" w:author="Judith Borghouts" w:date="2018-05-07T16:10:00Z">
        <w:r w:rsidR="001A312B">
          <w:t xml:space="preserve"> also</w:t>
        </w:r>
      </w:ins>
      <w:r w:rsidRPr="00835D90">
        <w:t xml:space="preserve"> in line with previous </w:t>
      </w:r>
      <w:ins w:id="373" w:author="Judith Borghouts" w:date="2018-05-07T16:11:00Z">
        <w:r w:rsidR="00B30965">
          <w:t xml:space="preserve">experimental </w:t>
        </w:r>
      </w:ins>
      <w:r w:rsidRPr="00835D90">
        <w:t xml:space="preserve">studies </w:t>
      </w:r>
      <w:del w:id="374" w:author="Judith Borghouts" w:date="2018-05-07T15:58:00Z">
        <w:r w:rsidRPr="00835D90" w:rsidDel="004150B6">
          <w:delText xml:space="preserve">connecting </w:delText>
        </w:r>
      </w:del>
      <w:ins w:id="375" w:author="Judith Borghouts" w:date="2018-05-07T15:58:00Z">
        <w:r w:rsidR="009252E3">
          <w:t>showing</w:t>
        </w:r>
        <w:r w:rsidR="004150B6">
          <w:t xml:space="preserve"> shorter </w:t>
        </w:r>
      </w:ins>
      <w:ins w:id="376" w:author="Judith Borghouts" w:date="2018-05-07T15:59:00Z">
        <w:r w:rsidR="004150B6">
          <w:t>interruptions improve task performance</w:t>
        </w:r>
      </w:ins>
      <w:del w:id="377" w:author="Judith Borghouts" w:date="2018-05-07T15:59:00Z">
        <w:r w:rsidRPr="00835D90" w:rsidDel="004150B6">
          <w:delText>the duration of an interruption to its disruptiveness</w:delText>
        </w:r>
      </w:del>
      <w:r w:rsidRPr="00835D90">
        <w:t xml:space="preserve"> </w:t>
      </w:r>
      <w:r w:rsidRPr="00835D90">
        <w:fldChar w:fldCharType="begin" w:fldLock="1"/>
      </w:r>
      <w:r w:rsidR="003156C2" w:rsidRPr="00835D90">
        <w:instrText>ADDIN CSL_CITATION { "citationItems" : [ { "id" : "ITEM-1", "itemData" : { "DOI" : "10.1037/xap0000117", "abstract" : "We investigated effects of task interruption on procedural performance, focusing on the effect of interruption length on the rates of different categories of error at the point of task resumption. Interruption length affected errors involving loss of place in the procedure (sequence errors) but not errors involving incorrect execution of a correct step (nonsequence errors), implicating memory for past performance, rather than generalized attentional resources, as the disrupted cognitive process. Within the category of sequence errors, interruption length produced a complex pattern of effects, with repetitions of the preinterruption step showing different effects than errors at other offsets from the correct step. A cognitive model we developed previously accounts for the results in terms of decay and rehearsal of memory for past performance and activation spreading through a procedural representation of task knowledge. The model links different types of errors to different cognitive processes, informs potential interventions, and predicts interruption effects for sequential tasks like problem solving and counting.", "author" : [ { "dropping-particle" : "", "family" : "Altmann", "given" : "Erik M.", "non-dropping-particle" : "", "parse-names" : false, "suffix" : "" }, { "dropping-particle" : "", "family" : "Trafton", "given" : "J. Gregory", "non-dropping-particle" : "", "parse-names" : false, "suffix" : "" }, { "dropping-particle" : "", "family" : "Hambrick", "given" : "David Z.", "non-dropping-particle" : "", "parse-names" : false, "suffix" : "" } ], "container-title" : "Journal of Experimental Psychology: Applied", "id" : "ITEM-1", "issue" : "2", "issued" : { "date-parts" : [ [ "2017" ] ] }, "page" : "216-229", "title" : "Effects of Interruption Length on Procedural Errors", "type" : "article-journal", "volume" : "23" }, "uris" : [ "http://www.mendeley.com/documents/?uuid=e3a14320-1225-374e-91f2-bc887b065bcf" ] }, { "id" : "ITEM-2", "itemData" : { "DOI" : "10.1037/a0014402", "ISBN" : "1939-2192", "ISSN" : "1939-2192", "PMID" : "19102614", "abstract" : "The time to resume task goals after an interruption varied depending on the duration and cognitive demand of interruptions, as predicted by the memory for goals model (Altmann &amp; Trafton, 2002). Three experiments using an interleaved tasks interruption paradigm showed that longer and more demanding interruptions led to longer resumption times in a hierarchical, interactive task. The resumption time profile for durations up to 1 min supported the role of decay in defining resumption costs, and the interaction between duration and demand supported the importance of goal rehearsal in mitigating decay. These findings supported the memory for goals model, and had practical implications for context where tasks are frequently interleaved such as office settings, driving, emergency rooms, and aircraft cockpits.", "author" : [ { "dropping-particle" : "", "family" : "Monk", "given" : "Christopher A.", "non-dropping-particle" : "", "parse-names" : false, "suffix" : "" }, { "dropping-particle" : "", "family" : "Trafton", "given" : "J. Gregory", "non-dropping-particle" : "", "parse-names" : false, "suffix" : "" }, { "dropping-particle" : "", "family" : "Boehm-Davis", "given" : "Deborah A.", "non-dropping-particle" : "", "parse-names" : false, "suffix" : "" } ], "container-title" : "Journal of Experimental Psychology: Applied", "id" : "ITEM-2", "issue" : "4", "issued" : { "date-parts" : [ [ "2008" ] ] }, "page" : "299-313", "title" : "The effect of interruption duration and demand on resuming suspended goals.", "type" : "article-journal", "volume" : "14" }, "uris" : [ "http://www.mendeley.com/documents/?uuid=d17db185-1d17-4a57-a6e8-7598396b199f" ] } ], "mendeley" : { "formattedCitation" : "(Altmann et al., 2017; Monk et al., 2008)", "plainTextFormattedCitation" : "(Altmann et al., 2017; Monk et al., 2008)", "previouslyFormattedCitation" : "(Altmann et al., 2017; Monk et al., 2008)" }, "properties" : {  }, "schema" : "https://github.com/citation-style-language/schema/raw/master/csl-citation.json" }</w:instrText>
      </w:r>
      <w:r w:rsidRPr="00835D90">
        <w:fldChar w:fldCharType="separate"/>
      </w:r>
      <w:r w:rsidR="003156C2" w:rsidRPr="00835D90">
        <w:rPr>
          <w:noProof/>
        </w:rPr>
        <w:t>(Altmann et al., 2017; Monk et al., 2008)</w:t>
      </w:r>
      <w:r w:rsidRPr="00835D90">
        <w:fldChar w:fldCharType="end"/>
      </w:r>
      <w:r w:rsidRPr="00835D90">
        <w:t>.</w:t>
      </w:r>
      <w:ins w:id="378" w:author="Judith Borghouts" w:date="2018-05-07T16:25:00Z">
        <w:r w:rsidR="00CF14FD">
          <w:t xml:space="preserve"> In these</w:t>
        </w:r>
      </w:ins>
      <w:ins w:id="379" w:author="Judith Borghouts" w:date="2018-05-07T16:27:00Z">
        <w:r w:rsidR="00A63699">
          <w:t xml:space="preserve"> </w:t>
        </w:r>
      </w:ins>
      <w:ins w:id="380" w:author="Judith Borghouts" w:date="2018-05-07T16:32:00Z">
        <w:r w:rsidR="00AC4707">
          <w:t>experimental</w:t>
        </w:r>
      </w:ins>
      <w:ins w:id="381" w:author="Judith Borghouts" w:date="2018-05-07T16:25:00Z">
        <w:r w:rsidR="00CF14FD">
          <w:t xml:space="preserve"> studies, the length of the interruptions was controlled by the experimenters.</w:t>
        </w:r>
      </w:ins>
      <w:commentRangeStart w:id="382"/>
      <w:r w:rsidRPr="00835D90">
        <w:t xml:space="preserve"> </w:t>
      </w:r>
      <w:commentRangeEnd w:id="382"/>
      <w:ins w:id="383" w:author="Judith Borghouts" w:date="2018-05-07T15:59:00Z">
        <w:r w:rsidR="00C04FFD">
          <w:t xml:space="preserve">Our study </w:t>
        </w:r>
      </w:ins>
      <w:ins w:id="384" w:author="Judith Borghouts" w:date="2018-05-07T16:22:00Z">
        <w:r w:rsidR="000B0F92">
          <w:t xml:space="preserve">contributes to this </w:t>
        </w:r>
        <w:r w:rsidR="00547689">
          <w:t>body of work</w:t>
        </w:r>
        <w:r w:rsidR="000B0F92">
          <w:t xml:space="preserve"> by </w:t>
        </w:r>
      </w:ins>
      <w:ins w:id="385" w:author="Judith Borghouts" w:date="2018-05-07T16:32:00Z">
        <w:r w:rsidR="007E5CD2">
          <w:t xml:space="preserve">exploring ways </w:t>
        </w:r>
      </w:ins>
      <w:ins w:id="386" w:author="Judith Borghouts" w:date="2018-05-07T16:27:00Z">
        <w:r w:rsidR="00D222D0">
          <w:t xml:space="preserve">to shorten </w:t>
        </w:r>
      </w:ins>
      <w:ins w:id="387" w:author="Judith Borghouts" w:date="2018-05-07T15:59:00Z">
        <w:r w:rsidR="00C04FFD">
          <w:t>self-interruptions</w:t>
        </w:r>
      </w:ins>
      <w:ins w:id="388" w:author="Judith Borghouts" w:date="2018-05-07T16:26:00Z">
        <w:r w:rsidR="00D14DB5">
          <w:t>, where the length of the interruptions is controlled by users themselves</w:t>
        </w:r>
      </w:ins>
      <w:ins w:id="389" w:author="Judith Borghouts" w:date="2018-05-07T16:22:00Z">
        <w:r w:rsidR="0010195E">
          <w:t>.</w:t>
        </w:r>
      </w:ins>
      <w:ins w:id="390" w:author="Judith Borghouts" w:date="2018-05-07T15:59:00Z">
        <w:r w:rsidR="00523208">
          <w:t xml:space="preserve"> </w:t>
        </w:r>
      </w:ins>
      <w:del w:id="391" w:author="Judith Borghouts" w:date="2018-05-07T16:11:00Z">
        <w:r w:rsidR="00690060" w:rsidRPr="00835D90" w:rsidDel="00523208">
          <w:rPr>
            <w:rStyle w:val="CommentReference"/>
          </w:rPr>
          <w:commentReference w:id="382"/>
        </w:r>
      </w:del>
    </w:p>
    <w:p w14:paraId="315587B7" w14:textId="75953908" w:rsidR="00EC641E" w:rsidRPr="00835D90" w:rsidRDefault="00EC641E" w:rsidP="00D95924">
      <w:pPr>
        <w:pStyle w:val="Paragraph"/>
        <w:rPr>
          <w:ins w:id="392" w:author="Duncan Brumby" w:date="2018-05-03T13:53:00Z"/>
        </w:rPr>
      </w:pPr>
      <w:ins w:id="393" w:author="Judith Borghouts" w:date="2018-05-07T17:02:00Z">
        <w:r>
          <w:t xml:space="preserve">[TODO: discuss long IKIs, suggests </w:t>
        </w:r>
      </w:ins>
      <w:ins w:id="394" w:author="Judith Borghouts" w:date="2018-05-08T09:17:00Z">
        <w:r w:rsidR="00745335">
          <w:t xml:space="preserve">that in addition to window switches, </w:t>
        </w:r>
      </w:ins>
      <w:ins w:id="395" w:author="Judith Borghouts" w:date="2018-05-07T17:02:00Z">
        <w:r>
          <w:t>people also self-interrupted with task window in focus]</w:t>
        </w:r>
      </w:ins>
    </w:p>
    <w:p w14:paraId="5FFB646B" w14:textId="62DC568B" w:rsidR="001F585A" w:rsidRPr="00835D90" w:rsidDel="0006672C" w:rsidRDefault="009A4FEC" w:rsidP="00C30354">
      <w:pPr>
        <w:pStyle w:val="Paragraph"/>
        <w:rPr>
          <w:del w:id="396" w:author="Judith Borghouts" w:date="2018-05-07T16:45:00Z"/>
        </w:rPr>
      </w:pPr>
      <w:commentRangeStart w:id="397"/>
      <w:ins w:id="398" w:author="Duncan Brumby" w:date="2018-05-03T13:56:00Z">
        <w:del w:id="399" w:author="Judith Borghouts" w:date="2018-05-07T16:45:00Z">
          <w:r w:rsidRPr="00835D90" w:rsidDel="0006672C">
            <w:delText>G</w:delText>
          </w:r>
        </w:del>
      </w:ins>
      <w:ins w:id="400" w:author="Duncan Brumby" w:date="2018-05-03T13:53:00Z">
        <w:del w:id="401" w:author="Judith Borghouts" w:date="2018-05-07T16:45:00Z">
          <w:r w:rsidR="00BC472D" w:rsidRPr="00835D90" w:rsidDel="0006672C">
            <w:delText xml:space="preserve">iving participants </w:delText>
          </w:r>
        </w:del>
      </w:ins>
      <w:del w:id="402" w:author="Judith Borghouts" w:date="2018-05-07T16:45:00Z">
        <w:r w:rsidR="00243D04" w:rsidRPr="00835D90" w:rsidDel="0006672C">
          <w:delText>Feedback</w:delText>
        </w:r>
        <w:r w:rsidR="001F585A" w:rsidRPr="00835D90" w:rsidDel="0006672C">
          <w:delText xml:space="preserve"> </w:delText>
        </w:r>
      </w:del>
      <w:ins w:id="403" w:author="Duncan Brumby" w:date="2018-05-03T13:53:00Z">
        <w:del w:id="404" w:author="Judith Borghouts" w:date="2018-05-07T16:45:00Z">
          <w:r w:rsidR="00BC472D" w:rsidRPr="00835D90" w:rsidDel="0006672C">
            <w:delText xml:space="preserve">feedback </w:delText>
          </w:r>
        </w:del>
      </w:ins>
      <w:del w:id="405" w:author="Judith Borghouts" w:date="2018-05-07T16:45:00Z">
        <w:r w:rsidR="001F585A" w:rsidRPr="00835D90" w:rsidDel="0006672C">
          <w:delText xml:space="preserve">on </w:delText>
        </w:r>
      </w:del>
      <w:ins w:id="406" w:author="Duncan Brumby" w:date="2018-05-03T13:53:00Z">
        <w:del w:id="407" w:author="Judith Borghouts" w:date="2018-05-07T16:45:00Z">
          <w:r w:rsidR="00BC472D" w:rsidRPr="00835D90" w:rsidDel="0006672C">
            <w:delText xml:space="preserve">the duration of their </w:delText>
          </w:r>
        </w:del>
      </w:ins>
      <w:del w:id="408" w:author="Judith Borghouts" w:date="2018-05-07T16:45:00Z">
        <w:r w:rsidR="001F585A" w:rsidRPr="00835D90" w:rsidDel="0006672C">
          <w:delText>switch</w:delText>
        </w:r>
      </w:del>
      <w:ins w:id="409" w:author="Duncan Brumby" w:date="2018-05-03T13:53:00Z">
        <w:del w:id="410" w:author="Judith Borghouts" w:date="2018-05-07T16:45:00Z">
          <w:r w:rsidR="00BC472D" w:rsidRPr="00835D90" w:rsidDel="0006672C">
            <w:delText xml:space="preserve">es </w:delText>
          </w:r>
        </w:del>
      </w:ins>
      <w:del w:id="411" w:author="Judith Borghouts" w:date="2018-05-07T16:45:00Z">
        <w:r w:rsidR="001F585A" w:rsidRPr="00835D90" w:rsidDel="0006672C">
          <w:delText xml:space="preserve">ing duration did not reduce the </w:delText>
        </w:r>
      </w:del>
      <w:del w:id="412" w:author="Judith Borghouts" w:date="2018-05-07T16:39:00Z">
        <w:r w:rsidR="001F585A" w:rsidRPr="00835D90" w:rsidDel="0034777C">
          <w:delText xml:space="preserve">number </w:delText>
        </w:r>
      </w:del>
      <w:del w:id="413" w:author="Judith Borghouts" w:date="2018-05-07T16:45:00Z">
        <w:r w:rsidR="001F585A" w:rsidRPr="00835D90" w:rsidDel="0006672C">
          <w:delText>of switches</w:delText>
        </w:r>
      </w:del>
      <w:ins w:id="414" w:author="Duncan Brumby" w:date="2018-05-03T13:54:00Z">
        <w:del w:id="415" w:author="Judith Borghouts" w:date="2018-05-07T16:45:00Z">
          <w:r w:rsidR="00BC472D" w:rsidRPr="00835D90" w:rsidDel="0006672C">
            <w:delText xml:space="preserve">. This result is inconsistent with </w:delText>
          </w:r>
        </w:del>
      </w:ins>
      <w:del w:id="416" w:author="Judith Borghouts" w:date="2018-05-07T16:45:00Z">
        <w:r w:rsidR="001F585A" w:rsidRPr="00835D90" w:rsidDel="0006672C">
          <w:delText xml:space="preserve"> as in prior work</w:delText>
        </w:r>
      </w:del>
      <w:ins w:id="417" w:author="Duncan Brumby" w:date="2018-05-03T13:55:00Z">
        <w:del w:id="418" w:author="Judith Borghouts" w:date="2018-05-07T16:45:00Z">
          <w:r w:rsidR="00BC472D" w:rsidRPr="00835D90" w:rsidDel="0006672C">
            <w:delText xml:space="preserve">, which found </w:delText>
          </w:r>
        </w:del>
      </w:ins>
      <w:del w:id="419" w:author="Judith Borghouts" w:date="2018-05-07T16:45:00Z">
        <w:r w:rsidR="001F585A" w:rsidRPr="00835D90" w:rsidDel="0006672C">
          <w:delText xml:space="preserve"> </w:delText>
        </w:r>
      </w:del>
      <w:ins w:id="420" w:author="Duncan Brumby" w:date="2018-05-03T13:56:00Z">
        <w:del w:id="421" w:author="Judith Borghouts" w:date="2018-05-07T16:33:00Z">
          <w:r w:rsidRPr="00835D90" w:rsidDel="0032722F">
            <w:delText>XXXX</w:delText>
          </w:r>
        </w:del>
        <w:del w:id="422" w:author="Judith Borghouts" w:date="2018-05-07T16:45:00Z">
          <w:r w:rsidRPr="00835D90" w:rsidDel="0006672C">
            <w:delText xml:space="preserve"> </w:delText>
          </w:r>
        </w:del>
      </w:ins>
      <w:del w:id="423" w:author="Judith Borghouts" w:date="2018-05-07T16:45:00Z">
        <w:r w:rsidR="001F585A" w:rsidRPr="00835D90" w:rsidDel="0006672C">
          <w:fldChar w:fldCharType="begin" w:fldLock="1"/>
        </w:r>
        <w:r w:rsidR="003156C2" w:rsidRPr="00835D90" w:rsidDel="0006672C">
          <w:del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et al., 2016)", "plainTextFormattedCitation" : "(Gould et al., 2016)", "previouslyFormattedCitation" : "(Gould et al., 2016)" }, "properties" : {  }, "schema" : "https://github.com/citation-style-language/schema/raw/master/csl-citation.json" }</w:delInstrText>
        </w:r>
        <w:r w:rsidR="001F585A" w:rsidRPr="00835D90" w:rsidDel="0006672C">
          <w:fldChar w:fldCharType="separate"/>
        </w:r>
        <w:r w:rsidR="003156C2" w:rsidRPr="00835D90" w:rsidDel="0006672C">
          <w:rPr>
            <w:noProof/>
          </w:rPr>
          <w:delText>(Gould et al., 2016)</w:delText>
        </w:r>
        <w:r w:rsidR="001F585A" w:rsidRPr="00835D90" w:rsidDel="0006672C">
          <w:fldChar w:fldCharType="end"/>
        </w:r>
        <w:r w:rsidR="001F585A" w:rsidRPr="00835D90" w:rsidDel="0006672C">
          <w:delText xml:space="preserve">. </w:delText>
        </w:r>
      </w:del>
      <w:ins w:id="424" w:author="Duncan Brumby" w:date="2018-05-03T13:55:00Z">
        <w:del w:id="425" w:author="Judith Borghouts" w:date="2018-05-07T16:38:00Z">
          <w:r w:rsidRPr="00835D90" w:rsidDel="00D01CC9">
            <w:delText>However, i</w:delText>
          </w:r>
        </w:del>
        <w:del w:id="426" w:author="Judith Borghouts" w:date="2018-05-07T16:33:00Z">
          <w:r w:rsidRPr="00835D90" w:rsidDel="007A616F">
            <w:delText xml:space="preserve">t’s worth bearing in mind that in </w:delText>
          </w:r>
        </w:del>
      </w:ins>
      <w:del w:id="427" w:author="Judith Borghouts" w:date="2018-05-07T16:33:00Z">
        <w:r w:rsidR="001F585A" w:rsidRPr="00835D90" w:rsidDel="007A616F">
          <w:delText xml:space="preserve">In Gould et al.’s study, feedback appeared after </w:delText>
        </w:r>
        <w:r w:rsidR="001F585A" w:rsidRPr="00835D90" w:rsidDel="007A616F">
          <w:rPr>
            <w:i/>
          </w:rPr>
          <w:delText>every</w:delText>
        </w:r>
        <w:r w:rsidR="001F585A" w:rsidRPr="00835D90" w:rsidDel="007A616F">
          <w:delText xml:space="preserve"> </w:delText>
        </w:r>
        <w:r w:rsidR="001F585A" w:rsidRPr="00835D90" w:rsidDel="007A616F">
          <w:rPr>
            <w:i/>
          </w:rPr>
          <w:delText>switch</w:delText>
        </w:r>
      </w:del>
      <w:del w:id="428" w:author="Judith Borghouts" w:date="2018-05-07T16:29:00Z">
        <w:r w:rsidR="00243D04" w:rsidRPr="00835D90" w:rsidDel="00AA0782">
          <w:rPr>
            <w:i/>
          </w:rPr>
          <w:delText xml:space="preserve">, </w:delText>
        </w:r>
        <w:r w:rsidR="00243D04" w:rsidRPr="00835D90" w:rsidDel="00AA0782">
          <w:delText>and</w:delText>
        </w:r>
        <w:r w:rsidR="00243D04" w:rsidRPr="00835D90" w:rsidDel="00AA0782">
          <w:rPr>
            <w:i/>
          </w:rPr>
          <w:delText xml:space="preserve"> </w:delText>
        </w:r>
        <w:r w:rsidR="00243D04" w:rsidRPr="00835D90" w:rsidDel="00AA0782">
          <w:delText>p</w:delText>
        </w:r>
        <w:r w:rsidR="001F585A" w:rsidRPr="00835D90" w:rsidDel="00AA0782">
          <w:delText>articipants may have tried to reduce switches, either because they were more aware of every switch or because they wanted to avoid the message</w:delText>
        </w:r>
      </w:del>
      <w:del w:id="429" w:author="Judith Borghouts" w:date="2018-05-07T16:33:00Z">
        <w:r w:rsidR="001F585A" w:rsidRPr="00835D90" w:rsidDel="007A616F">
          <w:delText>. In</w:delText>
        </w:r>
      </w:del>
      <w:del w:id="430" w:author="Judith Borghouts" w:date="2018-05-07T16:38:00Z">
        <w:r w:rsidR="001F585A" w:rsidRPr="00835D90" w:rsidDel="00D01CC9">
          <w:delText xml:space="preserve"> our study </w:delText>
        </w:r>
      </w:del>
      <w:del w:id="431" w:author="Judith Borghouts" w:date="2018-05-07T16:34:00Z">
        <w:r w:rsidR="001F585A" w:rsidRPr="00835D90" w:rsidDel="008C7333">
          <w:delText>p</w:delText>
        </w:r>
      </w:del>
      <w:del w:id="432" w:author="Judith Borghouts" w:date="2018-05-07T16:45:00Z">
        <w:r w:rsidR="001F585A" w:rsidRPr="00835D90" w:rsidDel="0006672C">
          <w:delText xml:space="preserve">articipants </w:delText>
        </w:r>
        <w:r w:rsidR="007D77B8" w:rsidRPr="00835D90" w:rsidDel="0006672C">
          <w:delText>had to switch as</w:delText>
        </w:r>
        <w:r w:rsidR="001F585A" w:rsidRPr="00835D90" w:rsidDel="0006672C">
          <w:delText xml:space="preserve"> part of the tas</w:delText>
        </w:r>
      </w:del>
      <w:del w:id="433" w:author="Judith Borghouts" w:date="2018-05-07T16:38:00Z">
        <w:r w:rsidR="001F585A" w:rsidRPr="00835D90" w:rsidDel="006F1E4B">
          <w:delText>k</w:delText>
        </w:r>
        <w:r w:rsidR="00105D2D" w:rsidRPr="00835D90" w:rsidDel="006F1E4B">
          <w:delText xml:space="preserve"> and had to briefly hold </w:delText>
        </w:r>
      </w:del>
      <w:ins w:id="434" w:author="Duncan Brumby" w:date="2018-05-03T13:57:00Z">
        <w:del w:id="435" w:author="Judith Borghouts" w:date="2018-05-07T16:38:00Z">
          <w:r w:rsidR="00F77B7D" w:rsidRPr="00835D90" w:rsidDel="006F1E4B">
            <w:delText xml:space="preserve">this </w:delText>
          </w:r>
        </w:del>
      </w:ins>
      <w:del w:id="436" w:author="Judith Borghouts" w:date="2018-05-07T16:38:00Z">
        <w:r w:rsidR="00105D2D" w:rsidRPr="00835D90" w:rsidDel="006F1E4B">
          <w:delText>information in the</w:delText>
        </w:r>
      </w:del>
      <w:ins w:id="437" w:author="Duncan Brumby" w:date="2018-05-03T13:57:00Z">
        <w:del w:id="438" w:author="Judith Borghouts" w:date="2018-05-07T16:38:00Z">
          <w:r w:rsidR="00F77B7D" w:rsidRPr="00835D90" w:rsidDel="006F1E4B">
            <w:delText xml:space="preserve">ir </w:delText>
          </w:r>
        </w:del>
      </w:ins>
      <w:del w:id="439" w:author="Judith Borghouts" w:date="2018-05-07T16:38:00Z">
        <w:r w:rsidR="00105D2D" w:rsidRPr="00835D90" w:rsidDel="006F1E4B">
          <w:delText xml:space="preserve"> head</w:delText>
        </w:r>
        <w:r w:rsidR="001F585A" w:rsidRPr="00835D90" w:rsidDel="006F1E4B">
          <w:delText>. Giving</w:delText>
        </w:r>
      </w:del>
      <w:del w:id="440" w:author="Judith Borghouts" w:date="2018-05-07T16:45:00Z">
        <w:r w:rsidR="001F585A" w:rsidRPr="00835D90" w:rsidDel="0006672C">
          <w:delText xml:space="preserve"> notifications at every switch would have had the risk of overexposing participants to notifications and limiting its usefulnes</w:delText>
        </w:r>
        <w:commentRangeEnd w:id="397"/>
        <w:r w:rsidR="00A9352B" w:rsidRPr="00835D90" w:rsidDel="0006672C">
          <w:rPr>
            <w:rStyle w:val="CommentReference"/>
          </w:rPr>
          <w:commentReference w:id="397"/>
        </w:r>
        <w:r w:rsidR="001F585A" w:rsidRPr="00835D90" w:rsidDel="0006672C">
          <w:delText xml:space="preserve">s </w:delText>
        </w:r>
        <w:r w:rsidR="001F585A" w:rsidRPr="00835D90" w:rsidDel="0006672C">
          <w:fldChar w:fldCharType="begin" w:fldLock="1"/>
        </w:r>
        <w:r w:rsidR="003156C2" w:rsidRPr="00835D90" w:rsidDel="0006672C">
          <w:delInstrText>ADDIN CSL_CITATION { "citationItems" : [ { "id" : "ITEM-1", "itemData" : { "abstract" : "We describe a study on the influence of instant messaging (IM) on ongoing computing tasks. The study both replicates and extends earlier work on the cost of sending notifications at different times and the sensitivity of different tasks to interruption. We investigate alternative hypotheses about the nature of disruption for a list evaluation task, an activity identified as being particularly costly to interrupt. Our findings once again show the generally disruptive effects of IM, especially during fast, stimulus-driven search tasks. In addition, we show that interruptions coming early during a search task are more likely to result in the user forgetting the primary task goal than interruptions that arrive later on. These findings have implications for the design of user interfaces and notification policies that minimize the disruptiveness of notifications.", "author" : [ { "dropping-particle" : "", "family" : "Cutrell", "given" : "Edward", "non-dropping-particle" : "", "parse-names" : false, "suffix" : "" }, { "dropping-particle" : "", "family" : "Czerwinski", "given" : "Mary", "non-dropping-particle" : "", "parse-names" : false, "suffix" : "" }, { "dropping-particle" : "", "family" : "Horvitz", "given" : "Eric", "non-dropping-particle" : "", "parse-names" : false, "suffix" : "" } ], "container-title" : "Proceedings of INTERACT 2001", "id" : "ITEM-1", "issued" : { "date-parts" : [ [ "2001" ] ] }, "page" : "263-269", "publisher" : "Springer", "publisher-place" : "New York, NY, USA", "title" : "Notification, Disruption, and Memory: Effects of Messaging Interruptions on Memory and Performance", "type" : "paper-conference" }, "uris" : [ "http://www.mendeley.com/documents/?uuid=b81be6dd-84a0-34c8-8107-0bebd3992ed6"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"(Cutrell, Czerwinski, &amp; Horvitz, 2001; Whittaker et al., 2016)", "plainTextFormattedCitation" : "(Cutrell, Czerwinski, &amp; Horvitz, 2001; Whittaker et al., 2016)", "previouslyFormattedCitation" : "(Cutrell, Czerwinski, &amp; Horvitz, 2001; Whittaker et al., 2016)" }, "properties" : {  }, "schema" : "https://github.com/citation-style-language/schema/raw/master/csl-citation.json" }</w:delInstrText>
        </w:r>
        <w:r w:rsidR="001F585A" w:rsidRPr="00835D90" w:rsidDel="0006672C">
          <w:fldChar w:fldCharType="separate"/>
        </w:r>
        <w:r w:rsidR="003156C2" w:rsidRPr="00835D90" w:rsidDel="0006672C">
          <w:rPr>
            <w:noProof/>
          </w:rPr>
          <w:delText>(Cutrell, Czerwinski, &amp; Horvitz, 2001; Whittaker et al., 2016)</w:delText>
        </w:r>
        <w:r w:rsidR="001F585A" w:rsidRPr="00835D90" w:rsidDel="0006672C">
          <w:fldChar w:fldCharType="end"/>
        </w:r>
        <w:r w:rsidR="001F585A" w:rsidRPr="00835D90" w:rsidDel="0006672C">
          <w:delText>.</w:delText>
        </w:r>
      </w:del>
      <w:del w:id="441" w:author="Judith Borghouts" w:date="2018-05-07T16:34:00Z">
        <w:r w:rsidR="001F585A" w:rsidRPr="00835D90" w:rsidDel="00E90ED7">
          <w:delText xml:space="preserve"> Therefore</w:delText>
        </w:r>
        <w:r w:rsidR="001F585A" w:rsidRPr="00835D90" w:rsidDel="008C7333">
          <w:delText xml:space="preserve">, feedback was only given after </w:delText>
        </w:r>
        <w:r w:rsidR="001F585A" w:rsidRPr="00835D90" w:rsidDel="008C7333">
          <w:rPr>
            <w:i/>
          </w:rPr>
          <w:delText>every trial</w:delText>
        </w:r>
        <w:r w:rsidR="001F585A" w:rsidRPr="00835D90" w:rsidDel="008C7333">
          <w:delText xml:space="preserve">. </w:delText>
        </w:r>
      </w:del>
      <w:commentRangeStart w:id="442"/>
      <w:del w:id="443" w:author="Judith Borghouts" w:date="2018-05-07T16:23:00Z">
        <w:r w:rsidR="002E7CC9" w:rsidRPr="00835D90" w:rsidDel="00B21134">
          <w:delText xml:space="preserve">In </w:delText>
        </w:r>
        <w:r w:rsidR="00B17C06" w:rsidRPr="00835D90" w:rsidDel="00B21134">
          <w:delText>Study 2,</w:delText>
        </w:r>
        <w:r w:rsidR="00C30354" w:rsidRPr="00835D90" w:rsidDel="00B21134">
          <w:delText xml:space="preserve"> which uses people’s own work, a notification</w:delText>
        </w:r>
        <w:r w:rsidR="002E7CC9" w:rsidRPr="00835D90" w:rsidDel="00B21134">
          <w:delText xml:space="preserve"> will be given</w:delText>
        </w:r>
        <w:r w:rsidR="00C30354" w:rsidRPr="00835D90" w:rsidDel="00B21134">
          <w:delText xml:space="preserve"> upon every switch. </w:delText>
        </w:r>
      </w:del>
      <w:del w:id="444" w:author="Judith Borghouts" w:date="2018-05-07T16:44:00Z">
        <w:r w:rsidR="001F585A" w:rsidRPr="00835D90" w:rsidDel="0006672C">
          <w:delText>Moreover, the notification only showed information rega</w:delText>
        </w:r>
        <w:r w:rsidR="007D77B8" w:rsidRPr="00835D90" w:rsidDel="0006672C">
          <w:delText>rding the duration of switches</w:delText>
        </w:r>
      </w:del>
      <w:del w:id="445" w:author="Judith Borghouts" w:date="2018-05-07T16:40:00Z">
        <w:r w:rsidR="007D77B8" w:rsidRPr="00835D90" w:rsidDel="000636EF">
          <w:delText xml:space="preserve">. </w:delText>
        </w:r>
        <w:r w:rsidR="00B21509" w:rsidRPr="00835D90" w:rsidDel="000636EF">
          <w:fldChar w:fldCharType="begin" w:fldLock="1"/>
        </w:r>
        <w:r w:rsidR="003351B6" w:rsidRPr="00835D90" w:rsidDel="000636EF">
          <w:delInstrText>ADDIN CSL_CITATION { "citationItems" : [ { "id" : "ITEM-1", "itemData" : { "DOI" : "10.1111/cogs.12513", "ISSN" : "1551-6709", "abstract" : "We test people's ability to optimize performance across two concurrent tasks. Participants per-formed a number entry task while controlling a randomly moving cursor with a joystick. Partici-pants received explicit feedback on their performance on these tasks in the form of a single combined score. This payoff function was varied between conditions to change the value of one task relative to the other. We found that participants adapted their strategy for interleaving the two tasks, by varying how long they spent on one task before switching to the other, in order to achieve the near maximum payoff available in each condition. In a second experiment, we show that this behavior is learned quickly (within 2\u20133 min over several discrete trials) and remained stable for as long as the payoff function did not change. The results of this work show that people are adaptive and flexible in how they prioritize and allocate attention in a dual-task setting. However, it also demonstrates some of the limits regarding people's ability to optimize payoff functions.", "author" : [ { "dropping-particle" : "", "family" : "Farmer", "given" : "George D", "non-dropping-particle" : "", "parse-names" : false, "suffix" : "" }, { "dropping-particle" : "", "family" : "Janssen", "given" : "Christian P", "non-dropping-particle" : "", "parse-names" : false, "suffix" : "" }, { "dropping-particle" : "", "family" : "Nguyen", "given" : "Anh T", "non-dropping-particle" : "", "parse-names" : false, "suffix" : "" }, { "dropping-particle" : "", "family" : "Brumby", "given" : "Duncan P.", "non-dropping-particle" : "", "parse-names" : false, "suffix" : "" } ], "container-title" : "Cognitive Science", "id" : "ITEM-1", "issued" : { "date-parts" : [ [ "2017" ] ] }, "page" : "1-30", "title" : "Dividing Attention Between Tasks: Testing Whether Explicit Payoff Functions Elicit Optimal Dual-Task Performance", "type" : "article-journal" }, "suppress-author" : 1, "uris" : [ "http://www.mendeley.com/documents/?uuid=bf48ca21-9407-327a-adf2-abc06623a0d0" ] } ], "mendeley" : { "formattedCitation" : "(2017)" }, "properties" : {  }, "schema" : "https://github.com/citation-style-language/schema/raw/master/csl-citation.json" }</w:delInstrText>
        </w:r>
        <w:r w:rsidR="00B21509" w:rsidRPr="00835D90" w:rsidDel="000636EF">
          <w:fldChar w:fldCharType="separate"/>
        </w:r>
        <w:r w:rsidR="003351B6" w:rsidRPr="00835D90" w:rsidDel="000636EF">
          <w:rPr>
            <w:noProof/>
          </w:rPr>
          <w:delText>(2017)</w:delText>
        </w:r>
        <w:r w:rsidR="00B21509" w:rsidRPr="00835D90" w:rsidDel="000636EF">
          <w:fldChar w:fldCharType="end"/>
        </w:r>
        <w:r w:rsidR="00B21509" w:rsidRPr="00835D90" w:rsidDel="000636EF">
          <w:delText xml:space="preserve"> </w:delText>
        </w:r>
        <w:r w:rsidR="007D77B8" w:rsidRPr="00835D90" w:rsidDel="000636EF">
          <w:delText>showed that people work to maximise task performance based on the explicit feedback they are given</w:delText>
        </w:r>
      </w:del>
      <w:del w:id="446" w:author="Judith Borghouts" w:date="2018-05-07T16:34:00Z">
        <w:r w:rsidR="007D77B8" w:rsidRPr="00835D90" w:rsidDel="00801D9E">
          <w:delText xml:space="preserve">, so </w:delText>
        </w:r>
        <w:commentRangeEnd w:id="442"/>
        <w:r w:rsidR="00690060" w:rsidRPr="00835D90" w:rsidDel="00801D9E">
          <w:rPr>
            <w:rStyle w:val="CommentReference"/>
          </w:rPr>
          <w:commentReference w:id="442"/>
        </w:r>
        <w:r w:rsidR="001F585A" w:rsidRPr="00835D90" w:rsidDel="00801D9E">
          <w:delText xml:space="preserve">participants </w:delText>
        </w:r>
        <w:r w:rsidR="007D77B8" w:rsidRPr="00835D90" w:rsidDel="00801D9E">
          <w:delText xml:space="preserve">in the current study </w:delText>
        </w:r>
        <w:r w:rsidR="001F585A" w:rsidRPr="00835D90" w:rsidDel="00801D9E">
          <w:delText xml:space="preserve">may have focused on reducing the duration, rather than number of switches. </w:delText>
        </w:r>
      </w:del>
      <w:del w:id="447" w:author="Judith Borghouts" w:date="2018-05-07T16:40:00Z">
        <w:r w:rsidR="007D77B8" w:rsidRPr="00835D90" w:rsidDel="000636EF">
          <w:delText xml:space="preserve"> </w:delText>
        </w:r>
      </w:del>
    </w:p>
    <w:p w14:paraId="45DF36AE" w14:textId="23A82646" w:rsidR="00E361ED" w:rsidRDefault="001F585A" w:rsidP="00560870">
      <w:pPr>
        <w:pStyle w:val="Paragraph"/>
        <w:rPr>
          <w:ins w:id="448" w:author="Judith Borghouts" w:date="2018-05-07T16:45:00Z"/>
        </w:rPr>
      </w:pPr>
      <w:r w:rsidRPr="00835D90">
        <w:t>Most</w:t>
      </w:r>
      <w:r w:rsidR="00C30354" w:rsidRPr="00835D90">
        <w:t xml:space="preserve"> experimental</w:t>
      </w:r>
      <w:r w:rsidRPr="00835D90">
        <w:t xml:space="preserve"> studies on self-interruptions </w:t>
      </w:r>
      <w:ins w:id="449" w:author="Duncan Brumby" w:date="2018-05-03T14:01:00Z">
        <w:r w:rsidR="00880E6F" w:rsidRPr="00835D90">
          <w:t xml:space="preserve">have </w:t>
        </w:r>
      </w:ins>
      <w:r w:rsidR="00BD5E9C" w:rsidRPr="00835D90">
        <w:t>used</w:t>
      </w:r>
      <w:r w:rsidRPr="00835D90">
        <w:t xml:space="preserve"> an artificial distraction, such as chat messages, to measure </w:t>
      </w:r>
      <w:r w:rsidR="00E23C6F" w:rsidRPr="00835D90">
        <w:t>how</w:t>
      </w:r>
      <w:r w:rsidRPr="00835D90">
        <w:t xml:space="preserve"> people self-interrupt to attend to this distracting task </w:t>
      </w:r>
      <w:r w:rsidRPr="00835D90">
        <w:fldChar w:fldCharType="begin" w:fldLock="1"/>
      </w:r>
      <w:r w:rsidR="000864EF" w:rsidRPr="00835D90">
        <w:instrText>ADDIN CSL_CITATION { "citationItems" : [ { "id" : "ITEM-1", "itemData" : { "DOI" : "10.1177/0018720813504216", "ISSN" : "0018-7208", "author" : [ { "dropping-particle" : "", "family" : "Katidioti", "given" : "Ioanna", "non-dropping-particle" : "", "parse-names" : false, "suffix" : "" }, { "dropping-particle" : "", "family" : "Taatgen", "given" : "Niels A", "non-dropping-particle" : "", "parse-names" : false, "suffix" : "" } ], "container-title" : "Human Factors: The Journal of the Human Factors and Ergonomics Society", "id" : "ITEM-1", "issue" : "4", "issued" : { "date-parts" : [ [ "2013", "9", "26" ] ] }, "note" : "- people switch at delays, but makes them slower; makes them forget information\n\nExperiment\n4 conditions (delay/diffcult, delay/easy, no delay/difficult, no delay/easy)\n2 tasks\nTask 1: mail task, memorise product information in email and switch to browser to look up price; then return to email and reply with answer\nTask 2: at random moments chat message, participants could switch whenever they wanted\n\nIV\ndelay/no delay after every link\n=&amp;gt; after link 1 or 2 information still has to be held in memory, so better to not switch\n=&amp;gt; after link 3, nothing in working memory so good moment to switch\ndifficulty questions chat (easy/difficult)\n=&amp;gt; easy were yes/no, difficult were open-ended\n\ndelay when searching for price: creates a clear low-workload moment in middle of the task\n3 s delay when switching to email window\n\nResults\n- more switches on high workload in delay condition\n- spent more time on each mail in delay condition\n- switched at delays at link 1 and link 2 in delay condition, but lost sign. more time (2.3 s) overall than that they gained (0.5 s)\n- participants were sign. slower when they forgot the information and had to go back to check\n\nTake-aways:\n- delay in primary task strong trigger for switching to secondary task\n- switch as soon as resources available", "page" : "728-736", "title" : "Choice in Multitasking: How Delays in the Primary Task Turn a Rational Into an Irrational Multitasker", "type" : "article-journal", "volume" : "56" }, "uris" : [ "http://www.mendeley.com/documents/?uuid=713ba37a-7b56-48a1-9606-0517fee1579c" ] }, { "id" : "ITEM-2", "itemData" : { "abstract" : "Recent research has found that forced interruptions at points of higher mental workload are more disruptive than at points of lower workload. This paper investigates a complementary idea: when users experience deferrable interruptions at points of higher workload, they may tend to defer processing of the interruption until times of lower workload. In an experiment, users performed a mail-browser primary task while being occasionally interrupted by a secondary chat task, evenly distributed between points of higher and lower workload. Analysis showed that 94% of the time, users switched to the interrupting task during periods of lower workload, versus only 6% during periods of higher workload. The results suggest that when interruptions can be deferred, users have a strong tendency to \" monotask \" until primary-task mental workload has been minimized.", "author" : [ { "dropping-particle" : "", "family" : "Salvucci", "given" : "Dario D", "non-dropping-particle" : "", "parse-names" : false, "suffix" : "" }, { "dropping-particle" : "", "family" : "Bogunovich", "given" : "Peter", "non-dropping-particle" : "", "parse-names" : false, "suffix" : "" } ], "container-title" : "CHI 2010", "id" : "ITEM-2", "issued" : { "date-parts" : [ [ "2010" ] ] }, "publisher-place" : "Atlanta, GA, USA", "title" : "Multitasking and Monotasking: The Effects of Mental Workload on Deferred Task Interruptions", "type" : "paper-conference" }, "uris" : [ "http://www.mendeley.com/documents/?uuid=05503b3e-eae9-3ad0-b83e-427a54d92c8f" ] } ], "mendeley" : { "formattedCitation" : "(Katidioti &amp; Taatgen, 2013; Salvucci &amp; Bogunovich, 2010)", "plainTextFormattedCitation" : "(Katidioti &amp; Taatgen, 2013; Salvucci &amp; Bogunovich, 2010)", "previouslyFormattedCitation" : "(Katidioti &amp; Taatgen, 2013; Salvucci &amp; Bogunovich, 2010)" }, "properties" : {  }, "schema" : "https://github.com/citation-style-language/schema/raw/master/csl-citation.json" }</w:instrText>
      </w:r>
      <w:r w:rsidRPr="00835D90">
        <w:fldChar w:fldCharType="separate"/>
      </w:r>
      <w:r w:rsidRPr="00835D90">
        <w:rPr>
          <w:noProof/>
        </w:rPr>
        <w:t>(Katidioti &amp; Taatgen, 2013; Salvucci &amp; Bogunovich, 2010)</w:t>
      </w:r>
      <w:r w:rsidRPr="00835D90">
        <w:fldChar w:fldCharType="end"/>
      </w:r>
      <w:r w:rsidRPr="00835D90">
        <w:t xml:space="preserve">. The current study makes a methodological contribution by using participants’ own personal email inbox, based on the assumption that email provides a </w:t>
      </w:r>
      <w:ins w:id="450" w:author="Duncan Brumby" w:date="2018-05-03T14:01:00Z">
        <w:r w:rsidR="00E361ED" w:rsidRPr="00835D90">
          <w:t xml:space="preserve">natural </w:t>
        </w:r>
      </w:ins>
      <w:r w:rsidRPr="00835D90">
        <w:t xml:space="preserve">source of distraction </w:t>
      </w:r>
      <w:r w:rsidRPr="00835D90">
        <w:fldChar w:fldCharType="begin" w:fldLock="1"/>
      </w:r>
      <w:r w:rsidR="002B1C50">
        <w:instrText>ADDIN CSL_CITATION { "citationItems" : [ { "id" : "ITEM-1", "itemData" : { "DOI" : "10.1145/2702123.2702351", "abstract" : "In this paper we describe a study exploring why users spend more time in email than originally intended, which we call getting lost in email. To study this phenomenon, we imple-mented an IMAP logger that also dispatched diary entries to collect data for twenty participants over a two week period. Most participants reported getting lost in email during both short and long sessions. Our analysis suggests two primary factors in getting lost: the number of emails awaiting a re-ply and whether or not the session caused an interruption. We conclude that much of the problem around getting lost in email is in managing the tension between promptly respond-ing to messages while limiting engagement with email.", "author" : [ { "dropping-particle" : "V", "family" : "Hanrahan", "given" : "Benjamin", "non-dropping-particle" : "", "parse-names" : false, "suffix" : "" }, { "dropping-particle" : "", "family" : "P\u00e9rez-Qu", "given" : "Manuel A", "non-dropping-particle" : "", "parse-names" : false, "suffix" : "" } ], "container-title" : "CHI'15", "id" : "ITEM-1", "issued" : { "date-parts" : [ [ "2015" ] ] }, "page" : "3981-3984", "title" : "Lost in Email: Pulling Users Down a Path of Interaction", "type" : "paper-conference" }, "uris" : [ "http://www.mendeley.com/documents/?uuid=201e9f61-1cf7-3860-9e43-c12a28449b1e" ] }, { "id" : "ITEM-2", "itemData" : { "ISBN" : "9781450333627", "author" : [ { "dropping-particle" : "", "family" : "Mark", "given" : "Gloria", "non-dropping-particle" : "", "parse-names" : false, "suffix" : "" }, { "dropping-particle" : "", "family" : "Iqbal", "given" : "Shamsi T.", "non-dropping-particle" : "", "parse-names" : false, "suffix" : "" }, { "dropping-particle" : "", "family" : "Czerwinski", "given" : "Mary", "non-dropping-particle" : "", "parse-names" : false, "suffix" : "" }, { "dropping-particle" : "", "family" : "Johns", "given" : "Paul", "non-dropping-particle" : "", "parse-names" : false, "suffix" : "" }, { "dropping-particle" : "", "family" : "Sano", "given" : "Akane", "non-dropping-particle" : "", "parse-names" : false, "suffix" : "" } ], "container-title" : "CHI'16", "id" : "ITEM-2", "issued" : { "date-parts" : [ [ "2016" ] ] }, "page" : "1717-1728", "title" : "Email duration, batching and self-interruption: Patterns of email use on productivity and stress", "type" : "paper-conference" }, "uris" : [ "http://www.mendeley.com/documents/?uuid=6e23e4df-2064-40da-b565-d6b67619760b" ] } ], "mendeley" : { "formattedCitation" : "(Hanrahan &amp; P\u00e9rez-Qu, 2015; Mark, Iqbal, Czerwinski, Johns, &amp; Sano, 2016)", "plainTextFormattedCitation" : "(Hanrahan &amp; P\u00e9rez-Qu, 2015; Mark, Iqbal, Czerwinski, Johns, &amp; Sano, 2016)", "previouslyFormattedCitation" : "(Hanrahan &amp; P\u00e9rez-Qu, 2015; Mark, Iqbal, Czerwinski, Johns, &amp; Sano, 2016)" }, "properties" : {  }, "schema" : "https://github.com/citation-style-language/schema/raw/master/csl-citation.json" }</w:instrText>
      </w:r>
      <w:r w:rsidRPr="00835D90">
        <w:fldChar w:fldCharType="separate"/>
      </w:r>
      <w:r w:rsidR="003351B6" w:rsidRPr="00835D90">
        <w:rPr>
          <w:noProof/>
        </w:rPr>
        <w:t>(Hanrahan &amp; Pérez-Qu, 2015; Mark, Iqbal, Czerwinski, Johns, &amp; Sano, 2016)</w:t>
      </w:r>
      <w:r w:rsidRPr="00835D90">
        <w:fldChar w:fldCharType="end"/>
      </w:r>
      <w:r w:rsidRPr="00835D90">
        <w:t xml:space="preserve">. </w:t>
      </w:r>
      <w:r w:rsidR="00C30354" w:rsidRPr="00835D90">
        <w:t>The benefit of using an experimental task is that it enables to log data entries and measure a dir</w:t>
      </w:r>
      <w:r w:rsidR="000A0F8A" w:rsidRPr="00835D90">
        <w:t>ect effect on task performance</w:t>
      </w:r>
      <w:r w:rsidR="00C30354" w:rsidRPr="00835D90">
        <w:t>.</w:t>
      </w:r>
      <w:r w:rsidR="000A0F8A" w:rsidRPr="00835D90">
        <w:t xml:space="preserve"> </w:t>
      </w:r>
    </w:p>
    <w:p w14:paraId="39F0F241" w14:textId="0CDDC323" w:rsidR="0006672C" w:rsidRDefault="0006672C" w:rsidP="00E74C18">
      <w:pPr>
        <w:pStyle w:val="Paragraph"/>
        <w:rPr>
          <w:ins w:id="451" w:author="Judith Borghouts" w:date="2018-05-07T16:00:00Z"/>
        </w:rPr>
      </w:pPr>
      <w:commentRangeStart w:id="452"/>
      <w:ins w:id="453" w:author="Judith Borghouts" w:date="2018-05-07T16:45:00Z">
        <w:r w:rsidRPr="00835D90">
          <w:t xml:space="preserve">Giving participants feedback on the duration of their switches did not reduce the </w:t>
        </w:r>
        <w:r>
          <w:t>overall occurrence</w:t>
        </w:r>
        <w:r w:rsidRPr="00835D90">
          <w:t xml:space="preserve"> of switches. This result is inconsistent with prior work, which found </w:t>
        </w:r>
        <w:r>
          <w:t xml:space="preserve">that giving users feedback after </w:t>
        </w:r>
        <w:r w:rsidRPr="00D4345F">
          <w:rPr>
            <w:i/>
          </w:rPr>
          <w:t>every switch</w:t>
        </w:r>
        <w:r>
          <w:t xml:space="preserve"> reduced the number of subsequent switches</w:t>
        </w:r>
        <w:r w:rsidRPr="00835D90">
          <w:t xml:space="preserve"> </w:t>
        </w:r>
        <w:r w:rsidRPr="00835D90">
          <w:fldChar w:fldCharType="begin" w:fldLock="1"/>
        </w:r>
        <w:r w:rsidRPr="00835D90">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et al., 2016)", "plainTextFormattedCitation" : "(Gould et al., 2016)", "previouslyFormattedCitation" : "(Gould et al., 2016)" }, "properties" : {  }, "schema" : "https://github.com/citation-style-language/schema/raw/master/csl-citation.json" }</w:instrText>
        </w:r>
        <w:r w:rsidRPr="00835D90">
          <w:fldChar w:fldCharType="separate"/>
        </w:r>
        <w:r w:rsidRPr="00835D90">
          <w:rPr>
            <w:noProof/>
          </w:rPr>
          <w:t>(Gould et al., 2016)</w:t>
        </w:r>
        <w:r w:rsidRPr="00835D90">
          <w:fldChar w:fldCharType="end"/>
        </w:r>
        <w:r w:rsidRPr="00835D90">
          <w:t xml:space="preserve">. </w:t>
        </w:r>
        <w:r>
          <w:t xml:space="preserve">A reason for this difference in results may be that in our study </w:t>
        </w:r>
        <w:r w:rsidRPr="00835D90">
          <w:t xml:space="preserve">feedback was only given after </w:t>
        </w:r>
        <w:r w:rsidRPr="00835D90">
          <w:rPr>
            <w:i/>
          </w:rPr>
          <w:t>every trial</w:t>
        </w:r>
        <w:r w:rsidRPr="00835D90">
          <w:t xml:space="preserve">. </w:t>
        </w:r>
        <w:r>
          <w:t>As p</w:t>
        </w:r>
        <w:r w:rsidRPr="00835D90">
          <w:t>articipants had to switch</w:t>
        </w:r>
        <w:r>
          <w:t xml:space="preserve"> regularly</w:t>
        </w:r>
        <w:r w:rsidRPr="00835D90">
          <w:t xml:space="preserve"> as part of the tas</w:t>
        </w:r>
        <w:r>
          <w:t>k, giving</w:t>
        </w:r>
        <w:r w:rsidRPr="00835D90">
          <w:t xml:space="preserve"> notifications at every switch would have had the risk of overexposing participants to notifications and limiting its usefulnes</w:t>
        </w:r>
        <w:commentRangeEnd w:id="452"/>
        <w:r w:rsidRPr="00835D90">
          <w:rPr>
            <w:rStyle w:val="CommentReference"/>
          </w:rPr>
          <w:commentReference w:id="452"/>
        </w:r>
        <w:r w:rsidRPr="00835D90">
          <w:t xml:space="preserve">s </w:t>
        </w:r>
        <w:r w:rsidRPr="00835D90">
          <w:fldChar w:fldCharType="begin" w:fldLock="1"/>
        </w:r>
        <w:r w:rsidRPr="00835D90">
          <w:instrText>ADDIN CSL_CITATION { "citationItems" : [ { "id" : "ITEM-1", "itemData" : { "abstract" : "We describe a study on the influence of instant messaging (IM) on ongoing computing tasks. The study both replicates and extends earlier work on the cost of sending notifications at different times and the sensitivity of different tasks to interruption. We investigate alternative hypotheses about the nature of disruption for a list evaluation task, an activity identified as being particularly costly to interrupt. Our findings once again show the generally disruptive effects of IM, especially during fast, stimulus-driven search tasks. In addition, we show that interruptions coming early during a search task are more likely to result in the user forgetting the primary task goal than interruptions that arrive later on. These findings have implications for the design of user interfaces and notification policies that minimize the disruptiveness of notifications.", "author" : [ { "dropping-particle" : "", "family" : "Cutrell", "given" : "Edward", "non-dropping-particle" : "", "parse-names" : false, "suffix" : "" }, { "dropping-particle" : "", "family" : "Czerwinski", "given" : "Mary", "non-dropping-particle" : "", "parse-names" : false, "suffix" : "" }, { "dropping-particle" : "", "family" : "Horvitz", "given" : "Eric", "non-dropping-particle" : "", "parse-names" : false, "suffix" : "" } ], "container-title" : "Proceedings of INTERACT 2001", "id" : "ITEM-1", "issued" : { "date-parts" : [ [ "2001" ] ] }, "page" : "263-269", "publisher" : "Springer", "publisher-place" : "New York, NY, USA", "title" : "Notification, Disruption, and Memory: Effects of Messaging Interruptions on Memory and Performance", "type" : "paper-conference" }, "uris" : [ "http://www.mendeley.com/documents/?uuid=b81be6dd-84a0-34c8-8107-0bebd3992ed6"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"(Cutrell, Czerwinski, &amp; Horvitz, 2001; Whittaker et al., 2016)", "plainTextFormattedCitation" : "(Cutrell, Czerwinski, &amp; Horvitz, 2001; Whittaker et al., 2016)", "previouslyFormattedCitation" : "(Cutrell, Czerwinski, &amp; Horvitz, 2001; Whittaker et al., 2016)" }, "properties" : {  }, "schema" : "https://github.com/citation-style-language/schema/raw/master/csl-citation.json" }</w:instrText>
        </w:r>
        <w:r w:rsidRPr="00835D90">
          <w:fldChar w:fldCharType="separate"/>
        </w:r>
        <w:r w:rsidRPr="00835D90">
          <w:rPr>
            <w:noProof/>
          </w:rPr>
          <w:t>(Cutrell, Czerwinski, &amp; Horvitz, 2001; Whittaker et al., 2016)</w:t>
        </w:r>
        <w:r w:rsidRPr="00835D90">
          <w:fldChar w:fldCharType="end"/>
        </w:r>
        <w:r w:rsidRPr="00835D90">
          <w:t>.</w:t>
        </w:r>
        <w:r>
          <w:t xml:space="preserve"> </w:t>
        </w:r>
      </w:ins>
    </w:p>
    <w:p w14:paraId="7BAEB34B" w14:textId="5E762637" w:rsidR="009B032D" w:rsidRDefault="00D34CD5" w:rsidP="00560870">
      <w:pPr>
        <w:pStyle w:val="Paragraph"/>
        <w:rPr>
          <w:ins w:id="454" w:author="Judith Borghouts" w:date="2018-05-07T16:06:00Z"/>
        </w:rPr>
      </w:pPr>
      <w:ins w:id="455" w:author="Judith Borghouts" w:date="2018-05-07T17:00:00Z">
        <w:r>
          <w:t xml:space="preserve">One of the factors that influence </w:t>
        </w:r>
      </w:ins>
      <w:ins w:id="456" w:author="Judith Borghouts" w:date="2018-05-07T17:01:00Z">
        <w:r w:rsidR="00335C10">
          <w:t xml:space="preserve">the costs </w:t>
        </w:r>
        <w:r w:rsidR="00035593">
          <w:t>of a work interruption</w:t>
        </w:r>
      </w:ins>
      <w:ins w:id="457" w:author="Judith Borghouts" w:date="2018-05-07T17:00:00Z">
        <w:r>
          <w:t xml:space="preserve"> is its length: while short interruptions can be beneficial</w:t>
        </w:r>
      </w:ins>
      <w:ins w:id="458" w:author="Judith Borghouts" w:date="2018-05-07T17:04:00Z">
        <w:r w:rsidR="00442040">
          <w:t xml:space="preserve"> to productivity</w:t>
        </w:r>
      </w:ins>
      <w:ins w:id="459" w:author="Judith Borghouts" w:date="2018-05-07T17:00:00Z">
        <w:r>
          <w:t>, too many interruptions and for too long take valuable time away from work [</w:t>
        </w:r>
      </w:ins>
      <w:ins w:id="460" w:author="Judith Borghouts" w:date="2018-05-07T17:02:00Z">
        <w:r w:rsidR="0014666D">
          <w:t>reference</w:t>
        </w:r>
      </w:ins>
      <w:ins w:id="461" w:author="Judith Borghouts" w:date="2018-05-07T17:00:00Z">
        <w:r>
          <w:t>].</w:t>
        </w:r>
      </w:ins>
      <w:ins w:id="462" w:author="Judith Borghouts" w:date="2018-05-07T16:59:00Z">
        <w:r>
          <w:t xml:space="preserve"> B</w:t>
        </w:r>
        <w:r w:rsidR="00716640">
          <w:t>ased</w:t>
        </w:r>
      </w:ins>
      <w:ins w:id="463" w:author="Judith Borghouts" w:date="2018-05-07T16:58:00Z">
        <w:r w:rsidR="005F2441">
          <w:t xml:space="preserve"> on</w:t>
        </w:r>
      </w:ins>
      <w:ins w:id="464" w:author="Judith Borghouts" w:date="2018-05-07T17:01:00Z">
        <w:r w:rsidR="00920F44">
          <w:t xml:space="preserve"> this, together with</w:t>
        </w:r>
      </w:ins>
      <w:ins w:id="465" w:author="Judith Borghouts" w:date="2018-05-07T16:58:00Z">
        <w:r w:rsidR="005F2441">
          <w:t xml:space="preserve"> </w:t>
        </w:r>
      </w:ins>
      <w:ins w:id="466" w:author="Judith Borghouts" w:date="2018-05-07T16:56:00Z">
        <w:r w:rsidR="00CC7A1A">
          <w:t>our finding that time feedback reduce</w:t>
        </w:r>
      </w:ins>
      <w:ins w:id="467" w:author="Judith Borghouts" w:date="2018-05-07T17:04:00Z">
        <w:r w:rsidR="0097162D">
          <w:t>s</w:t>
        </w:r>
      </w:ins>
      <w:ins w:id="468" w:author="Judith Borghouts" w:date="2018-05-07T16:56:00Z">
        <w:r w:rsidR="00CC7A1A">
          <w:t xml:space="preserve"> the duration of interruptions</w:t>
        </w:r>
        <w:r w:rsidR="004E3189">
          <w:t xml:space="preserve">, </w:t>
        </w:r>
        <w:r w:rsidR="00CC7A1A">
          <w:t>we expect that time feedback can make people more focused and productive in their work. However</w:t>
        </w:r>
      </w:ins>
      <w:ins w:id="469" w:author="Judith Borghouts" w:date="2018-05-08T10:32:00Z">
        <w:r w:rsidR="0035207E">
          <w:t xml:space="preserve"> the</w:t>
        </w:r>
        <w:r w:rsidR="00483D48">
          <w:t xml:space="preserve"> focus of the</w:t>
        </w:r>
        <w:r w:rsidR="0035207E">
          <w:t xml:space="preserve"> current study</w:t>
        </w:r>
        <w:r w:rsidR="009B720F">
          <w:t xml:space="preserve"> was on </w:t>
        </w:r>
      </w:ins>
      <w:ins w:id="470" w:author="Judith Borghouts" w:date="2018-05-08T10:33:00Z">
        <w:r w:rsidR="00241AD9">
          <w:t xml:space="preserve">X and </w:t>
        </w:r>
      </w:ins>
      <w:ins w:id="471" w:author="Judith Borghouts" w:date="2018-05-07T16:14:00Z">
        <w:r w:rsidR="00255D00">
          <w:t xml:space="preserve">did not explore </w:t>
        </w:r>
      </w:ins>
      <w:ins w:id="472" w:author="Judith Borghouts" w:date="2018-05-07T16:17:00Z">
        <w:r w:rsidR="00007CDE">
          <w:t>people’s</w:t>
        </w:r>
      </w:ins>
      <w:ins w:id="473" w:author="Judith Borghouts" w:date="2018-05-07T16:09:00Z">
        <w:r w:rsidR="0018537B">
          <w:t xml:space="preserve"> underlying motivations </w:t>
        </w:r>
      </w:ins>
      <w:ins w:id="474" w:author="Judith Borghouts" w:date="2018-05-07T16:17:00Z">
        <w:r w:rsidR="00B06F47">
          <w:t xml:space="preserve">for </w:t>
        </w:r>
      </w:ins>
      <w:ins w:id="475" w:author="Judith Borghouts" w:date="2018-05-08T10:34:00Z">
        <w:r w:rsidR="00242A47">
          <w:t>their</w:t>
        </w:r>
      </w:ins>
      <w:ins w:id="476" w:author="Judith Borghouts" w:date="2018-05-07T16:17:00Z">
        <w:r w:rsidR="00B06F47">
          <w:t xml:space="preserve"> behaviour</w:t>
        </w:r>
      </w:ins>
      <w:ins w:id="477" w:author="Judith Borghouts" w:date="2018-05-07T16:09:00Z">
        <w:r w:rsidR="0018537B">
          <w:t xml:space="preserve">, and whether people indeed </w:t>
        </w:r>
        <w:r w:rsidR="00FB524E">
          <w:t xml:space="preserve">felt more focused </w:t>
        </w:r>
      </w:ins>
      <w:ins w:id="478" w:author="Judith Borghouts" w:date="2018-05-07T16:17:00Z">
        <w:r w:rsidR="00F25913">
          <w:t>or</w:t>
        </w:r>
      </w:ins>
      <w:ins w:id="479" w:author="Judith Borghouts" w:date="2018-05-07T16:09:00Z">
        <w:r w:rsidR="00FB524E">
          <w:t xml:space="preserve"> productive</w:t>
        </w:r>
        <w:r w:rsidR="0018537B">
          <w:t xml:space="preserve">. </w:t>
        </w:r>
      </w:ins>
      <w:ins w:id="480" w:author="Judith Borghouts" w:date="2018-05-07T16:06:00Z">
        <w:r w:rsidR="0097396B">
          <w:t>P</w:t>
        </w:r>
        <w:r w:rsidR="002E2D7D">
          <w:t>erhaps people</w:t>
        </w:r>
      </w:ins>
      <w:ins w:id="481" w:author="Judith Borghouts" w:date="2018-05-07T16:09:00Z">
        <w:r w:rsidR="0018537B">
          <w:t xml:space="preserve"> were motivated to </w:t>
        </w:r>
        <w:r w:rsidR="008E11B3">
          <w:t>be focused on the task as they knew it was part of an experiment</w:t>
        </w:r>
        <w:r w:rsidR="003A59A6">
          <w:t>.</w:t>
        </w:r>
      </w:ins>
    </w:p>
    <w:p w14:paraId="08F21AB1" w14:textId="0550C643" w:rsidR="007C3D90" w:rsidRPr="00835D90" w:rsidRDefault="007C3D90" w:rsidP="00560870">
      <w:pPr>
        <w:pStyle w:val="Paragraph"/>
        <w:rPr>
          <w:ins w:id="482" w:author="Duncan Brumby" w:date="2018-05-03T14:01:00Z"/>
        </w:rPr>
      </w:pPr>
      <w:ins w:id="483" w:author="Judith Borghouts" w:date="2018-05-07T16:01:00Z">
        <w:r>
          <w:t>To address these remaining questions,</w:t>
        </w:r>
      </w:ins>
      <w:ins w:id="484" w:author="Judith Borghouts" w:date="2018-05-07T16:17:00Z">
        <w:r w:rsidR="00C007DF">
          <w:t xml:space="preserve"> it is necessary to </w:t>
        </w:r>
      </w:ins>
      <w:ins w:id="485" w:author="Judith Borghouts" w:date="2018-05-07T16:55:00Z">
        <w:r w:rsidR="00F66EC9">
          <w:t xml:space="preserve">further evaluate the </w:t>
        </w:r>
        <w:r w:rsidR="00B57E9C">
          <w:t xml:space="preserve">notification </w:t>
        </w:r>
      </w:ins>
      <w:ins w:id="486" w:author="Judith Borghouts" w:date="2018-05-08T09:18:00Z">
        <w:r w:rsidR="00B54B99">
          <w:t xml:space="preserve">in a more naturalistic setting, </w:t>
        </w:r>
      </w:ins>
      <w:ins w:id="487" w:author="Judith Borghouts" w:date="2018-05-07T16:55:00Z">
        <w:r w:rsidR="00B57E9C">
          <w:t xml:space="preserve">with </w:t>
        </w:r>
      </w:ins>
      <w:ins w:id="488" w:author="Judith Borghouts" w:date="2018-05-07T16:17:00Z">
        <w:r w:rsidR="008106B4">
          <w:t>people’</w:t>
        </w:r>
        <w:r w:rsidR="003E6833">
          <w:t>s own work</w:t>
        </w:r>
        <w:r w:rsidR="00707512">
          <w:t>.</w:t>
        </w:r>
      </w:ins>
      <w:ins w:id="489" w:author="Judith Borghouts" w:date="2018-05-07T16:01:00Z">
        <w:r w:rsidR="00707512">
          <w:t xml:space="preserve"> We therefore </w:t>
        </w:r>
        <w:r>
          <w:t>conducted a follow-up study where we provided time feedback to data entry workers</w:t>
        </w:r>
        <w:r w:rsidR="005A6CD4">
          <w:t xml:space="preserve"> doing </w:t>
        </w:r>
      </w:ins>
      <w:ins w:id="490" w:author="Judith Borghouts" w:date="2018-05-08T09:18:00Z">
        <w:r w:rsidR="0085586F">
          <w:t>their own</w:t>
        </w:r>
      </w:ins>
      <w:ins w:id="491" w:author="Judith Borghouts" w:date="2018-05-07T16:01:00Z">
        <w:r w:rsidR="005A6CD4">
          <w:t xml:space="preserve"> work. They were asked to install and use the notification for two weeks, and were interviewed afterwards on their experience of using the tool. </w:t>
        </w:r>
      </w:ins>
    </w:p>
    <w:p w14:paraId="0EC1C158" w14:textId="1027CF24" w:rsidR="00C30354" w:rsidRPr="00835D90" w:rsidRDefault="000A0F8A" w:rsidP="00560870">
      <w:pPr>
        <w:pStyle w:val="Paragraph"/>
      </w:pPr>
      <w:commentRangeStart w:id="492"/>
      <w:del w:id="493" w:author="Judith Borghouts" w:date="2018-05-07T16:55:00Z">
        <w:r w:rsidRPr="00835D90" w:rsidDel="00D95924">
          <w:delText>The aim of Study 2 was to evaluate whether the notification would be applicable to naturalistic data entry tasks, and whether users would find it useful for their own work</w:delText>
        </w:r>
      </w:del>
      <w:r w:rsidRPr="00835D90">
        <w:t>.</w:t>
      </w:r>
      <w:r w:rsidR="00C30354" w:rsidRPr="00835D90">
        <w:t xml:space="preserve"> </w:t>
      </w:r>
      <w:commentRangeEnd w:id="492"/>
      <w:r w:rsidR="00E361ED" w:rsidRPr="00835D90">
        <w:rPr>
          <w:rStyle w:val="CommentReference"/>
        </w:rPr>
        <w:commentReference w:id="492"/>
      </w:r>
    </w:p>
    <w:p w14:paraId="68EA1BE5" w14:textId="6A16D988" w:rsidR="006E157B" w:rsidRPr="00835D90" w:rsidRDefault="00442FFC" w:rsidP="008005F1">
      <w:pPr>
        <w:pStyle w:val="Heading1"/>
      </w:pPr>
      <w:r w:rsidRPr="00835D90">
        <w:t>STUDY 2</w:t>
      </w:r>
    </w:p>
    <w:p w14:paraId="32AACFF8" w14:textId="77777777" w:rsidR="00E035AB" w:rsidRPr="00835D90" w:rsidRDefault="00F358EA" w:rsidP="00E035AB">
      <w:pPr>
        <w:pStyle w:val="Heading2"/>
        <w:rPr>
          <w:lang w:val="en-GB"/>
        </w:rPr>
      </w:pPr>
      <w:r w:rsidRPr="00835D90">
        <w:rPr>
          <w:lang w:val="en-GB"/>
        </w:rPr>
        <w:t>Introduction</w:t>
      </w:r>
    </w:p>
    <w:p w14:paraId="51AB75A0" w14:textId="77777777" w:rsidR="00B80AA4" w:rsidRPr="00835D90" w:rsidRDefault="00442FFC" w:rsidP="00560870">
      <w:pPr>
        <w:pStyle w:val="Paragraph"/>
        <w:rPr>
          <w:ins w:id="494" w:author="Duncan Brumby" w:date="2018-05-03T14:05:00Z"/>
        </w:rPr>
      </w:pPr>
      <w:r w:rsidRPr="00835D90">
        <w:t xml:space="preserve">The findings of Study 1 indicated that showing participants how long they go away for on average reduced the duration of interruptions, and made people more accurate and faster in completing a routine data entry task. The focus of the study was on measuring the effect of time feedback on interruption durations and </w:t>
      </w:r>
      <w:r w:rsidR="001C10C4" w:rsidRPr="00835D90">
        <w:t xml:space="preserve">task </w:t>
      </w:r>
      <w:r w:rsidRPr="00835D90">
        <w:t>performance, but it did not look at people’s experience in using the tool</w:t>
      </w:r>
      <w:ins w:id="495" w:author="Duncan Brumby" w:date="2018-05-03T14:03:00Z">
        <w:r w:rsidR="00B60330" w:rsidRPr="00835D90">
          <w:t xml:space="preserve"> in support of their actual work activities</w:t>
        </w:r>
      </w:ins>
      <w:r w:rsidRPr="00835D90">
        <w:t>.</w:t>
      </w:r>
      <w:r w:rsidR="006F1E06" w:rsidRPr="00835D90">
        <w:t xml:space="preserve"> </w:t>
      </w:r>
    </w:p>
    <w:p w14:paraId="21D201B2" w14:textId="0598CB1E" w:rsidR="00442FFC" w:rsidRPr="00835D90" w:rsidRDefault="00442FFC" w:rsidP="00560870">
      <w:pPr>
        <w:pStyle w:val="Paragraph"/>
      </w:pPr>
      <w:r w:rsidRPr="00835D90">
        <w:t xml:space="preserve">Study 2 </w:t>
      </w:r>
      <w:del w:id="496" w:author="Duncan Brumby" w:date="2018-05-03T14:05:00Z">
        <w:r w:rsidRPr="00835D90" w:rsidDel="00B80AA4">
          <w:delText xml:space="preserve">therefore aimed </w:delText>
        </w:r>
      </w:del>
      <w:ins w:id="497" w:author="Duncan Brumby" w:date="2018-05-03T14:05:00Z">
        <w:r w:rsidR="00B80AA4" w:rsidRPr="00835D90">
          <w:t xml:space="preserve">aimed </w:t>
        </w:r>
      </w:ins>
      <w:r w:rsidRPr="00835D90">
        <w:t xml:space="preserve">to investigate </w:t>
      </w:r>
      <w:r w:rsidR="00707516" w:rsidRPr="00835D90">
        <w:t>the applicability and use</w:t>
      </w:r>
      <w:r w:rsidRPr="00835D90">
        <w:t xml:space="preserve"> </w:t>
      </w:r>
      <w:r w:rsidR="00707516" w:rsidRPr="00835D90">
        <w:t xml:space="preserve">of </w:t>
      </w:r>
      <w:r w:rsidRPr="00835D90">
        <w:t xml:space="preserve">the notification for people’s own data entry work. </w:t>
      </w:r>
      <w:commentRangeStart w:id="498"/>
      <w:r w:rsidRPr="00835D90">
        <w:t xml:space="preserve">Nine office workers were asked to install and use a </w:t>
      </w:r>
      <w:commentRangeStart w:id="499"/>
      <w:r w:rsidRPr="00835D90">
        <w:t>browser extension which</w:t>
      </w:r>
      <w:r w:rsidR="006958C2" w:rsidRPr="00835D90">
        <w:t>, through a notification,</w:t>
      </w:r>
      <w:r w:rsidRPr="00835D90">
        <w:t xml:space="preserve"> </w:t>
      </w:r>
      <w:r w:rsidR="0064406C" w:rsidRPr="00835D90">
        <w:t>showed</w:t>
      </w:r>
      <w:r w:rsidRPr="00835D90">
        <w:t xml:space="preserve"> how long on average th</w:t>
      </w:r>
      <w:r w:rsidR="00942866" w:rsidRPr="00835D90">
        <w:t xml:space="preserve">ey switch away from </w:t>
      </w:r>
      <w:r w:rsidR="00F565EE" w:rsidRPr="00835D90">
        <w:t>a</w:t>
      </w:r>
      <w:r w:rsidR="00942866" w:rsidRPr="00835D90">
        <w:t xml:space="preserve"> </w:t>
      </w:r>
      <w:r w:rsidR="00B97B77" w:rsidRPr="00835D90">
        <w:t xml:space="preserve">specific </w:t>
      </w:r>
      <w:r w:rsidR="00942866" w:rsidRPr="00835D90">
        <w:t>task</w:t>
      </w:r>
      <w:commentRangeEnd w:id="498"/>
      <w:r w:rsidR="00B80AA4" w:rsidRPr="00835D90">
        <w:rPr>
          <w:rStyle w:val="CommentReference"/>
        </w:rPr>
        <w:commentReference w:id="498"/>
      </w:r>
      <w:r w:rsidR="00942866" w:rsidRPr="00835D90">
        <w:t xml:space="preserve">. After </w:t>
      </w:r>
      <w:commentRangeEnd w:id="499"/>
      <w:r w:rsidR="00AC7890" w:rsidRPr="00835D90">
        <w:rPr>
          <w:rStyle w:val="CommentReference"/>
        </w:rPr>
        <w:commentReference w:id="499"/>
      </w:r>
      <w:r w:rsidR="00942866" w:rsidRPr="00835D90">
        <w:t xml:space="preserve">two weeks, they </w:t>
      </w:r>
      <w:r w:rsidRPr="00835D90">
        <w:t xml:space="preserve">were interviewed on their experience in using the tool. The interviews aimed to explore if and how the extension could help people in managing interruptions, and being more focused on their work. </w:t>
      </w:r>
    </w:p>
    <w:p w14:paraId="7626C5A8" w14:textId="02BA4795" w:rsidR="00AB24E6" w:rsidRPr="00835D90" w:rsidRDefault="00AB24E6" w:rsidP="00E44E41">
      <w:pPr>
        <w:pStyle w:val="Heading2"/>
        <w:rPr>
          <w:lang w:val="en-GB"/>
        </w:rPr>
      </w:pPr>
      <w:r w:rsidRPr="00835D90">
        <w:rPr>
          <w:lang w:val="en-GB"/>
        </w:rPr>
        <w:t>Method</w:t>
      </w:r>
    </w:p>
    <w:p w14:paraId="563DBCEB" w14:textId="2D050A67" w:rsidR="001E443F" w:rsidRPr="00835D90" w:rsidRDefault="001E443F" w:rsidP="00E44E41">
      <w:pPr>
        <w:pStyle w:val="Heading3"/>
        <w:rPr>
          <w:lang w:val="en-GB"/>
        </w:rPr>
      </w:pPr>
      <w:r w:rsidRPr="00835D90">
        <w:rPr>
          <w:lang w:val="en-GB"/>
        </w:rPr>
        <w:t>Participants</w:t>
      </w:r>
    </w:p>
    <w:p w14:paraId="6D83F3C6" w14:textId="78361ACB" w:rsidR="00AB5EE9" w:rsidRPr="00835D90" w:rsidRDefault="00E44E41" w:rsidP="00560870">
      <w:pPr>
        <w:pStyle w:val="Paragraph"/>
      </w:pPr>
      <w:r w:rsidRPr="00835D90">
        <w:t xml:space="preserve">Nine participants (six female) took part in the study. </w:t>
      </w:r>
      <w:r w:rsidR="008268DC" w:rsidRPr="00835D90">
        <w:t xml:space="preserve">They were office workers at finance administration offices at a public university, and were invited to participate via emails sent to departmental mailing lists and via participants who had already taken part in the study. Participants worked in an open plan office, and seven participants occasionally worked from home. Participants’ work included administrative and supportive tasks, such as processing payments, </w:t>
      </w:r>
      <w:r w:rsidR="00E04975" w:rsidRPr="00835D90">
        <w:t xml:space="preserve">expenses, </w:t>
      </w:r>
      <w:r w:rsidR="00370516" w:rsidRPr="00835D90">
        <w:t xml:space="preserve">managing budgets, </w:t>
      </w:r>
      <w:r w:rsidR="008268DC" w:rsidRPr="00835D90">
        <w:t xml:space="preserve">and responding to queries by university staff and students. </w:t>
      </w:r>
      <w:r w:rsidR="001B719A" w:rsidRPr="00835D90">
        <w:t>The majority of participants’ work was carried out in a web browser, and revolved around a number of web-based data entry systems.</w:t>
      </w:r>
      <w:r w:rsidR="00844928" w:rsidRPr="00835D90">
        <w:t xml:space="preserve"> None of the participants had used a </w:t>
      </w:r>
      <w:r w:rsidR="00BC005E" w:rsidRPr="00835D90">
        <w:t xml:space="preserve">time </w:t>
      </w:r>
      <w:r w:rsidR="009A1838" w:rsidRPr="00835D90">
        <w:t>or</w:t>
      </w:r>
      <w:r w:rsidR="00061874" w:rsidRPr="00835D90">
        <w:t xml:space="preserve"> task </w:t>
      </w:r>
      <w:r w:rsidR="00BC005E" w:rsidRPr="00835D90">
        <w:t xml:space="preserve">management tool before. </w:t>
      </w:r>
      <w:r w:rsidR="008268DC" w:rsidRPr="00835D90">
        <w:t>Participants were reimbursed with a £20 Amazon voucher after completing the</w:t>
      </w:r>
      <w:r w:rsidR="002A1C1F" w:rsidRPr="00835D90">
        <w:t xml:space="preserve"> </w:t>
      </w:r>
      <w:r w:rsidR="002E5FBF" w:rsidRPr="00835D90">
        <w:t>study</w:t>
      </w:r>
      <w:r w:rsidR="008268DC" w:rsidRPr="00835D90">
        <w:t xml:space="preserve">. </w:t>
      </w:r>
    </w:p>
    <w:p w14:paraId="3CC371C7" w14:textId="1BCD781D" w:rsidR="008D6EC1" w:rsidRPr="00835D90" w:rsidRDefault="008D6EC1" w:rsidP="008D6EC1">
      <w:pPr>
        <w:pStyle w:val="Heading3"/>
        <w:rPr>
          <w:lang w:val="en-GB"/>
        </w:rPr>
      </w:pPr>
      <w:r w:rsidRPr="00835D90">
        <w:rPr>
          <w:lang w:val="en-GB"/>
        </w:rPr>
        <w:t>Materials</w:t>
      </w:r>
    </w:p>
    <w:p w14:paraId="64546BF3" w14:textId="4082ACF8" w:rsidR="004922A2" w:rsidRPr="00835D90" w:rsidRDefault="006B5553" w:rsidP="00560870">
      <w:pPr>
        <w:pStyle w:val="Paragraph"/>
      </w:pPr>
      <w:r w:rsidRPr="00835D90">
        <w:t>The notification was implemented as a Google Chr</w:t>
      </w:r>
      <w:r w:rsidR="00085499" w:rsidRPr="00835D90">
        <w:t>ome extension using HTML, JavaS</w:t>
      </w:r>
      <w:r w:rsidRPr="00835D90">
        <w:t xml:space="preserve">cript and CSS. </w:t>
      </w:r>
      <w:r w:rsidR="000C7518" w:rsidRPr="00835D90">
        <w:t>After</w:t>
      </w:r>
      <w:r w:rsidR="0093490B" w:rsidRPr="00835D90">
        <w:t xml:space="preserve"> installing the extension, an icon was permanently visible in </w:t>
      </w:r>
      <w:r w:rsidR="0084190D" w:rsidRPr="00835D90">
        <w:t>participants’</w:t>
      </w:r>
      <w:r w:rsidR="002C7390" w:rsidRPr="00835D90">
        <w:t xml:space="preserve"> browser</w:t>
      </w:r>
      <w:r w:rsidR="004D426E" w:rsidRPr="00835D90">
        <w:t xml:space="preserve"> (see </w:t>
      </w:r>
      <w:r w:rsidR="004D426E" w:rsidRPr="00835D90">
        <w:rPr>
          <w:color w:val="2F5496" w:themeColor="accent1" w:themeShade="BF"/>
        </w:rPr>
        <w:fldChar w:fldCharType="begin"/>
      </w:r>
      <w:r w:rsidR="004D426E" w:rsidRPr="00835D90">
        <w:rPr>
          <w:color w:val="2F5496" w:themeColor="accent1" w:themeShade="BF"/>
        </w:rPr>
        <w:instrText xml:space="preserve"> REF _Ref511305312 \h </w:instrText>
      </w:r>
      <w:r w:rsidR="004D426E" w:rsidRPr="00835D90">
        <w:rPr>
          <w:color w:val="2F5496" w:themeColor="accent1" w:themeShade="BF"/>
        </w:rPr>
      </w:r>
      <w:r w:rsidR="004D426E" w:rsidRPr="00835D90">
        <w:rPr>
          <w:color w:val="2F5496" w:themeColor="accent1" w:themeShade="BF"/>
        </w:rPr>
        <w:fldChar w:fldCharType="separate"/>
      </w:r>
      <w:r w:rsidR="004D426E" w:rsidRPr="00835D90">
        <w:rPr>
          <w:color w:val="2F5496" w:themeColor="accent1" w:themeShade="BF"/>
        </w:rPr>
        <w:t xml:space="preserve">Figure </w:t>
      </w:r>
      <w:r w:rsidR="004D426E" w:rsidRPr="00835D90">
        <w:rPr>
          <w:noProof/>
          <w:color w:val="2F5496" w:themeColor="accent1" w:themeShade="BF"/>
        </w:rPr>
        <w:t>7</w:t>
      </w:r>
      <w:r w:rsidR="004D426E" w:rsidRPr="00835D90">
        <w:rPr>
          <w:color w:val="2F5496" w:themeColor="accent1" w:themeShade="BF"/>
        </w:rPr>
        <w:fldChar w:fldCharType="end"/>
      </w:r>
      <w:r w:rsidR="004D426E" w:rsidRPr="00835D90">
        <w:t>)</w:t>
      </w:r>
      <w:r w:rsidR="002C7390" w:rsidRPr="00835D90">
        <w:t xml:space="preserve">. </w:t>
      </w:r>
      <w:r w:rsidRPr="00835D90">
        <w:t xml:space="preserve">To use the extension, participants had to navigate to </w:t>
      </w:r>
      <w:r w:rsidR="00092283" w:rsidRPr="00835D90">
        <w:t>a web page</w:t>
      </w:r>
      <w:r w:rsidRPr="00835D90">
        <w:t xml:space="preserve"> in their </w:t>
      </w:r>
      <w:r w:rsidR="00AB22A7" w:rsidRPr="00835D90">
        <w:t xml:space="preserve">web </w:t>
      </w:r>
      <w:r w:rsidRPr="00835D90">
        <w:t xml:space="preserve">browser </w:t>
      </w:r>
      <w:r w:rsidR="0040034E" w:rsidRPr="00835D90">
        <w:t>that they wanted to focus on</w:t>
      </w:r>
      <w:r w:rsidR="00075AFB" w:rsidRPr="00835D90">
        <w:t>,</w:t>
      </w:r>
      <w:r w:rsidRPr="00835D90">
        <w:t xml:space="preserve"> and click on the icon of the extension. </w:t>
      </w:r>
      <w:r w:rsidR="002C7390" w:rsidRPr="00835D90">
        <w:t xml:space="preserve">Upon clicking on the icon, </w:t>
      </w:r>
      <w:r w:rsidR="004D426E" w:rsidRPr="00835D90">
        <w:t>a</w:t>
      </w:r>
      <w:r w:rsidR="002C7390" w:rsidRPr="00835D90">
        <w:t xml:space="preserve"> </w:t>
      </w:r>
      <w:r w:rsidR="004922A2" w:rsidRPr="00835D90">
        <w:t>pop-up</w:t>
      </w:r>
      <w:r w:rsidR="002C7390" w:rsidRPr="00835D90">
        <w:t xml:space="preserve"> </w:t>
      </w:r>
      <w:r w:rsidR="004922A2" w:rsidRPr="00835D90">
        <w:t>appeared saying that the current web page was now the main task page</w:t>
      </w:r>
      <w:r w:rsidR="006305B0" w:rsidRPr="00835D90">
        <w:t>, which indicated the start of a task session</w:t>
      </w:r>
      <w:r w:rsidR="004922A2" w:rsidRPr="00835D90">
        <w:t>. Every time participants switched away</w:t>
      </w:r>
      <w:r w:rsidR="002F7332" w:rsidRPr="00835D90">
        <w:t xml:space="preserve"> during the session</w:t>
      </w:r>
      <w:r w:rsidR="004922A2" w:rsidRPr="00835D90">
        <w:t xml:space="preserve"> from this</w:t>
      </w:r>
      <w:r w:rsidR="00077434" w:rsidRPr="00835D90">
        <w:t xml:space="preserve"> web</w:t>
      </w:r>
      <w:r w:rsidR="004922A2" w:rsidRPr="00835D90">
        <w:t xml:space="preserve"> page</w:t>
      </w:r>
      <w:r w:rsidR="002F7332" w:rsidRPr="00835D90">
        <w:t xml:space="preserve"> to another computer window</w:t>
      </w:r>
      <w:r w:rsidR="004922A2" w:rsidRPr="00835D90">
        <w:t xml:space="preserve">, </w:t>
      </w:r>
      <w:r w:rsidR="00F66DDB" w:rsidRPr="00835D90">
        <w:t>such as</w:t>
      </w:r>
      <w:r w:rsidR="004F08E1" w:rsidRPr="00835D90">
        <w:t xml:space="preserve"> a different </w:t>
      </w:r>
      <w:r w:rsidR="00241436" w:rsidRPr="00835D90">
        <w:t>browser</w:t>
      </w:r>
      <w:r w:rsidR="004F08E1" w:rsidRPr="00835D90">
        <w:t xml:space="preserve"> </w:t>
      </w:r>
      <w:r w:rsidR="00840DC1" w:rsidRPr="00835D90">
        <w:t>window</w:t>
      </w:r>
      <w:r w:rsidR="004F08E1" w:rsidRPr="00835D90">
        <w:t xml:space="preserve">, </w:t>
      </w:r>
      <w:r w:rsidR="00566AEA" w:rsidRPr="00835D90">
        <w:t xml:space="preserve">a </w:t>
      </w:r>
      <w:r w:rsidR="004F08E1" w:rsidRPr="00835D90">
        <w:t xml:space="preserve">document or </w:t>
      </w:r>
      <w:r w:rsidR="00566AEA" w:rsidRPr="00835D90">
        <w:t xml:space="preserve">an </w:t>
      </w:r>
      <w:r w:rsidR="004F08E1" w:rsidRPr="00835D90">
        <w:t xml:space="preserve">application, </w:t>
      </w:r>
      <w:r w:rsidR="004922A2" w:rsidRPr="00835D90">
        <w:t xml:space="preserve">they received a notification indicating how long </w:t>
      </w:r>
      <w:r w:rsidR="00D56FCA" w:rsidRPr="00835D90">
        <w:t xml:space="preserve">on average they go away for when switching away from </w:t>
      </w:r>
      <w:r w:rsidR="00E757FD" w:rsidRPr="00835D90">
        <w:t>the main task</w:t>
      </w:r>
      <w:r w:rsidR="00D56FCA" w:rsidRPr="00835D90">
        <w:t xml:space="preserve"> page</w:t>
      </w:r>
      <w:r w:rsidR="004922A2" w:rsidRPr="00835D90">
        <w:t xml:space="preserve">. </w:t>
      </w:r>
      <w:r w:rsidR="006701CB" w:rsidRPr="00835D90">
        <w:t xml:space="preserve">If participants switched away from a page for the first time, the </w:t>
      </w:r>
      <w:r w:rsidR="006701CB" w:rsidRPr="00835D90">
        <w:lastRenderedPageBreak/>
        <w:t xml:space="preserve">notification showed a message that no </w:t>
      </w:r>
      <w:r w:rsidR="001244DD" w:rsidRPr="00835D90">
        <w:t>switching</w:t>
      </w:r>
      <w:r w:rsidR="006701CB" w:rsidRPr="00835D90">
        <w:t xml:space="preserve"> data was available yet. </w:t>
      </w:r>
      <w:r w:rsidR="00116EE5" w:rsidRPr="00835D90">
        <w:t xml:space="preserve">To calculate the average </w:t>
      </w:r>
      <w:r w:rsidR="00065BD9" w:rsidRPr="00835D90">
        <w:t xml:space="preserve">switching </w:t>
      </w:r>
      <w:r w:rsidR="00116EE5" w:rsidRPr="00835D90">
        <w:t>duration</w:t>
      </w:r>
      <w:r w:rsidR="00400682" w:rsidRPr="00835D90">
        <w:t xml:space="preserve">, the extension recorded </w:t>
      </w:r>
      <w:r w:rsidR="004D426E" w:rsidRPr="00835D90">
        <w:t xml:space="preserve">and </w:t>
      </w:r>
      <w:r w:rsidR="00C640F1" w:rsidRPr="00835D90">
        <w:t>saved</w:t>
      </w:r>
      <w:r w:rsidR="004D426E" w:rsidRPr="00835D90">
        <w:t xml:space="preserve"> </w:t>
      </w:r>
      <w:r w:rsidR="00400682" w:rsidRPr="00835D90">
        <w:t>the number and duration of switches away from the main task page</w:t>
      </w:r>
      <w:r w:rsidR="00D224FE" w:rsidRPr="00835D90">
        <w:t xml:space="preserve"> </w:t>
      </w:r>
      <w:r w:rsidR="0063128A" w:rsidRPr="00835D90">
        <w:t>for the whole session</w:t>
      </w:r>
      <w:r w:rsidR="00400682" w:rsidRPr="00835D90">
        <w:t xml:space="preserve">. </w:t>
      </w:r>
      <w:r w:rsidR="004E4A64" w:rsidRPr="00835D90">
        <w:t>Participants ended a session by closing the page.</w:t>
      </w:r>
      <w:r w:rsidR="00F3123F" w:rsidRPr="00835D90">
        <w:t xml:space="preserve"> </w:t>
      </w:r>
      <w:r w:rsidR="00400682" w:rsidRPr="00835D90">
        <w:t xml:space="preserve">Due to </w:t>
      </w:r>
      <w:r w:rsidR="0041747D" w:rsidRPr="00835D90">
        <w:t xml:space="preserve">security restrictions </w:t>
      </w:r>
      <w:r w:rsidR="00732BFD" w:rsidRPr="00835D90">
        <w:t>of</w:t>
      </w:r>
      <w:r w:rsidR="0041747D" w:rsidRPr="00835D90">
        <w:t xml:space="preserve"> </w:t>
      </w:r>
      <w:r w:rsidR="00CD484D" w:rsidRPr="00835D90">
        <w:t xml:space="preserve">browser </w:t>
      </w:r>
      <w:r w:rsidR="00850D4B" w:rsidRPr="00835D90">
        <w:t>extension</w:t>
      </w:r>
      <w:r w:rsidR="00C06C01" w:rsidRPr="00835D90">
        <w:t>s</w:t>
      </w:r>
      <w:r w:rsidR="00BB5E10" w:rsidRPr="00835D90">
        <w:t>,</w:t>
      </w:r>
      <w:r w:rsidR="00400682" w:rsidRPr="00835D90">
        <w:t xml:space="preserve"> the extension was unable to </w:t>
      </w:r>
      <w:r w:rsidR="002A05E0" w:rsidRPr="00835D90">
        <w:t>save</w:t>
      </w:r>
      <w:r w:rsidR="00400682" w:rsidRPr="00835D90">
        <w:t xml:space="preserve"> any </w:t>
      </w:r>
      <w:r w:rsidR="00DE1AAA" w:rsidRPr="00835D90">
        <w:t>session</w:t>
      </w:r>
      <w:r w:rsidR="0005072B" w:rsidRPr="00835D90">
        <w:t xml:space="preserve"> </w:t>
      </w:r>
      <w:r w:rsidR="00400682" w:rsidRPr="00835D90">
        <w:t xml:space="preserve">data after </w:t>
      </w:r>
      <w:r w:rsidR="00894E81" w:rsidRPr="00835D90">
        <w:t>a</w:t>
      </w:r>
      <w:r w:rsidR="00400682" w:rsidRPr="00835D90">
        <w:t xml:space="preserve"> session had ended. </w:t>
      </w:r>
    </w:p>
    <w:p w14:paraId="3DACADE2" w14:textId="6B1558CC" w:rsidR="008468D5" w:rsidRPr="00835D90" w:rsidRDefault="00D5451B" w:rsidP="00560870">
      <w:pPr>
        <w:pStyle w:val="Paragraph"/>
      </w:pPr>
      <w:r w:rsidRPr="00835D90">
        <w:t xml:space="preserve">The </w:t>
      </w:r>
      <w:r w:rsidR="002F7D35" w:rsidRPr="00835D90">
        <w:t xml:space="preserve">presentation of the </w:t>
      </w:r>
      <w:r w:rsidRPr="00835D90">
        <w:t>notification was similar to Study 1 but differed in one important aspect. Whereas the notification in Study 1 appeared once after every trial, in Study 2 it appeared upon every switch away from the task. We assumed participants switched less frequently</w:t>
      </w:r>
      <w:r w:rsidR="003E0974" w:rsidRPr="00835D90">
        <w:t xml:space="preserve"> for their main work compared with the experimental task</w:t>
      </w:r>
      <w:r w:rsidRPr="00835D90">
        <w:t>, and</w:t>
      </w:r>
      <w:r w:rsidR="001D68B3" w:rsidRPr="00835D90">
        <w:t xml:space="preserve"> therefore</w:t>
      </w:r>
      <w:r w:rsidRPr="00835D90">
        <w:t xml:space="preserve"> a notifi</w:t>
      </w:r>
      <w:r w:rsidR="001D68B3" w:rsidRPr="00835D90">
        <w:t>cation at every switch was not considered to be too disruptive.</w:t>
      </w:r>
    </w:p>
    <w:p w14:paraId="0263C493" w14:textId="1C81604D" w:rsidR="005B528B" w:rsidRPr="00835D90" w:rsidRDefault="006E2924" w:rsidP="00EC19A5">
      <w:pPr>
        <w:pStyle w:val="Paragraph"/>
      </w:pPr>
      <w:r w:rsidRPr="00835D90">
        <w:t xml:space="preserve">To get an understanding </w:t>
      </w:r>
      <w:r w:rsidR="002F4478" w:rsidRPr="00835D90">
        <w:t>of people’s interruption and window switching behaviour, participants were also asked to install ManicTime</w:t>
      </w:r>
      <w:r w:rsidR="00B648B2" w:rsidRPr="00F46276">
        <w:rPr>
          <w:rStyle w:val="FootnoteReference"/>
        </w:rPr>
        <w:footnoteReference w:id="1"/>
      </w:r>
      <w:r w:rsidR="002F4478" w:rsidRPr="00835D90">
        <w:t>, a computer logging software which records</w:t>
      </w:r>
      <w:r w:rsidR="006E6673" w:rsidRPr="00835D90">
        <w:t xml:space="preserve"> and stores</w:t>
      </w:r>
      <w:r w:rsidR="002F4478" w:rsidRPr="00835D90">
        <w:t xml:space="preserve"> the time spent in </w:t>
      </w:r>
      <w:r w:rsidR="006632D7" w:rsidRPr="00835D90">
        <w:t xml:space="preserve">all </w:t>
      </w:r>
      <w:r w:rsidR="002F4478" w:rsidRPr="00835D90">
        <w:t>application windows.</w:t>
      </w:r>
      <w:r w:rsidR="00BD6C3F" w:rsidRPr="00835D90">
        <w:t xml:space="preserve"> Five participants </w:t>
      </w:r>
      <w:r w:rsidR="0097631A" w:rsidRPr="00835D90">
        <w:t xml:space="preserve">were </w:t>
      </w:r>
      <w:r w:rsidR="008F089A" w:rsidRPr="00835D90">
        <w:t>unable</w:t>
      </w:r>
      <w:r w:rsidR="0097631A" w:rsidRPr="00835D90">
        <w:t xml:space="preserve"> to install</w:t>
      </w:r>
      <w:r w:rsidR="00BD6C3F" w:rsidRPr="00835D90">
        <w:t xml:space="preserve"> ManicTime on their </w:t>
      </w:r>
      <w:r w:rsidR="00732BFD" w:rsidRPr="00835D90">
        <w:t xml:space="preserve">work </w:t>
      </w:r>
      <w:r w:rsidR="00BD6C3F" w:rsidRPr="00835D90">
        <w:t xml:space="preserve">computer, and only used the extension. </w:t>
      </w:r>
      <w:r w:rsidR="007B685E" w:rsidRPr="00835D90">
        <w:t>A summary of</w:t>
      </w:r>
      <w:r w:rsidR="00BD6C3F" w:rsidRPr="00835D90">
        <w:t xml:space="preserve"> </w:t>
      </w:r>
      <w:r w:rsidR="00D458F1" w:rsidRPr="00835D90">
        <w:t>ManicTime</w:t>
      </w:r>
      <w:r w:rsidR="00BD6C3F" w:rsidRPr="00835D90">
        <w:t xml:space="preserve"> data of the remaining four participants </w:t>
      </w:r>
      <w:r w:rsidR="00650CEE" w:rsidRPr="00835D90">
        <w:t>(P3, P4, P5 and P9)</w:t>
      </w:r>
      <w:r w:rsidR="00BD6C3F" w:rsidRPr="00835D90">
        <w:t xml:space="preserve"> is </w:t>
      </w:r>
      <w:r w:rsidR="007B685E" w:rsidRPr="00835D90">
        <w:t>included</w:t>
      </w:r>
      <w:r w:rsidR="00BD6C3F" w:rsidRPr="00835D90">
        <w:t xml:space="preserve"> in this paper </w:t>
      </w:r>
      <w:r w:rsidR="00AB5E2D" w:rsidRPr="00835D90">
        <w:t>and</w:t>
      </w:r>
      <w:r w:rsidR="00BD6C3F" w:rsidRPr="00835D90">
        <w:t xml:space="preserve"> used to complemen</w:t>
      </w:r>
      <w:r w:rsidR="002E25D3" w:rsidRPr="00835D90">
        <w:t xml:space="preserve">t </w:t>
      </w:r>
      <w:r w:rsidR="009B4970" w:rsidRPr="00835D90">
        <w:t>the qualitative interview data.</w:t>
      </w:r>
    </w:p>
    <w:p w14:paraId="5054A5A5" w14:textId="746BA3AB" w:rsidR="007F450D" w:rsidRPr="00835D90" w:rsidRDefault="007F450D" w:rsidP="00560870">
      <w:pPr>
        <w:pStyle w:val="Paragraph"/>
      </w:pPr>
    </w:p>
    <w:p w14:paraId="69D8F60E" w14:textId="77777777" w:rsidR="006246BE" w:rsidRPr="00835D90" w:rsidRDefault="006246BE" w:rsidP="006246BE">
      <w:pPr>
        <w:pStyle w:val="Paragraph"/>
        <w:keepNext/>
        <w:jc w:val="center"/>
      </w:pPr>
      <w:r w:rsidRPr="00835D90">
        <w:rPr>
          <w:noProof/>
          <w:lang w:eastAsia="en-GB"/>
        </w:rPr>
        <w:drawing>
          <wp:inline distT="0" distB="0" distL="0" distR="0" wp14:anchorId="7179F760" wp14:editId="20031524">
            <wp:extent cx="5727700" cy="206311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y7_tasksteps.pdf"/>
                    <pic:cNvPicPr/>
                  </pic:nvPicPr>
                  <pic:blipFill>
                    <a:blip r:embed="rId18">
                      <a:extLst>
                        <a:ext uri="{28A0092B-C50C-407E-A947-70E740481C1C}">
                          <a14:useLocalDpi xmlns:a14="http://schemas.microsoft.com/office/drawing/2010/main" val="0"/>
                        </a:ext>
                      </a:extLst>
                    </a:blip>
                    <a:stretch>
                      <a:fillRect/>
                    </a:stretch>
                  </pic:blipFill>
                  <pic:spPr>
                    <a:xfrm>
                      <a:off x="0" y="0"/>
                      <a:ext cx="5727700" cy="2063115"/>
                    </a:xfrm>
                    <a:prstGeom prst="rect">
                      <a:avLst/>
                    </a:prstGeom>
                  </pic:spPr>
                </pic:pic>
              </a:graphicData>
            </a:graphic>
          </wp:inline>
        </w:drawing>
      </w:r>
    </w:p>
    <w:p w14:paraId="56D61821" w14:textId="605DD8CA" w:rsidR="00ED5F22" w:rsidRPr="00835D90" w:rsidRDefault="006246BE" w:rsidP="006246BE">
      <w:pPr>
        <w:pStyle w:val="Caption"/>
      </w:pPr>
      <w:bookmarkStart w:id="501" w:name="_Ref511305312"/>
      <w:r w:rsidRPr="00835D90">
        <w:t xml:space="preserve">Figure </w:t>
      </w:r>
      <w:fldSimple w:instr=" SEQ Figure \* ARABIC ">
        <w:r w:rsidRPr="00835D90">
          <w:rPr>
            <w:noProof/>
          </w:rPr>
          <w:t>7</w:t>
        </w:r>
      </w:fldSimple>
      <w:bookmarkEnd w:id="501"/>
      <w:r w:rsidRPr="00835D90">
        <w:t>. Participants selected a web page to focus on by clicking on the extension icon</w:t>
      </w:r>
      <w:r w:rsidR="00B82BE3" w:rsidRPr="00835D90">
        <w:t xml:space="preserve"> in their browser</w:t>
      </w:r>
      <w:r w:rsidR="008E7F5D" w:rsidRPr="00835D90">
        <w:t>, after which a popup appeared</w:t>
      </w:r>
      <w:r w:rsidR="00BB79AC" w:rsidRPr="00835D90">
        <w:t xml:space="preserve"> to confirm this was now the main task page</w:t>
      </w:r>
      <w:r w:rsidRPr="00835D90">
        <w:t xml:space="preserve">. Every time the participant switched to another window, </w:t>
      </w:r>
      <w:r w:rsidR="000419CB" w:rsidRPr="00835D90">
        <w:t xml:space="preserve">application or document, </w:t>
      </w:r>
      <w:r w:rsidR="005641E4" w:rsidRPr="00835D90">
        <w:t>a browser</w:t>
      </w:r>
      <w:r w:rsidRPr="00835D90">
        <w:t xml:space="preserve"> notification </w:t>
      </w:r>
      <w:r w:rsidR="001042F7" w:rsidRPr="00835D90">
        <w:t>showed</w:t>
      </w:r>
      <w:r w:rsidRPr="00835D90">
        <w:t xml:space="preserve"> how long on average they switch away from this page.</w:t>
      </w:r>
    </w:p>
    <w:p w14:paraId="52819C4F" w14:textId="75C81B0F" w:rsidR="00F54F31" w:rsidRPr="00835D90" w:rsidRDefault="00AB5EE9" w:rsidP="00E21DD5">
      <w:pPr>
        <w:pStyle w:val="Heading3"/>
        <w:rPr>
          <w:lang w:val="en-GB"/>
        </w:rPr>
      </w:pPr>
      <w:r w:rsidRPr="00835D90">
        <w:rPr>
          <w:lang w:val="en-GB"/>
        </w:rPr>
        <w:t>Procedure</w:t>
      </w:r>
    </w:p>
    <w:p w14:paraId="3008A863" w14:textId="4C76F3BC" w:rsidR="00D42676" w:rsidRPr="00835D90" w:rsidRDefault="00F54F31" w:rsidP="00560870">
      <w:pPr>
        <w:pStyle w:val="Paragraph"/>
      </w:pPr>
      <w:r w:rsidRPr="00835D90">
        <w:t xml:space="preserve">Participants who expressed interest </w:t>
      </w:r>
      <w:r w:rsidR="00F431AC" w:rsidRPr="00835D90">
        <w:t xml:space="preserve">to take part in the study </w:t>
      </w:r>
      <w:r w:rsidRPr="00835D90">
        <w:t xml:space="preserve">were sent an information sheet describing the full study details and consent form to read and sign. </w:t>
      </w:r>
      <w:r w:rsidR="000B7195" w:rsidRPr="00835D90">
        <w:t>After signing the consent form, they were sent</w:t>
      </w:r>
      <w:r w:rsidR="00D27B00" w:rsidRPr="00835D90">
        <w:t xml:space="preserve"> instructions to download and install the extension</w:t>
      </w:r>
      <w:r w:rsidR="00B55129" w:rsidRPr="00835D90">
        <w:t xml:space="preserve"> and ManicTime</w:t>
      </w:r>
      <w:r w:rsidRPr="00835D90">
        <w:t>, and</w:t>
      </w:r>
      <w:r w:rsidR="00015E12" w:rsidRPr="00835D90">
        <w:t xml:space="preserve"> an </w:t>
      </w:r>
      <w:r w:rsidRPr="00835D90">
        <w:t>interview was scheduled</w:t>
      </w:r>
      <w:r w:rsidR="007660F4" w:rsidRPr="00835D90">
        <w:t xml:space="preserve"> after two weeks of using the tools</w:t>
      </w:r>
      <w:r w:rsidRPr="00835D90">
        <w:t xml:space="preserve">. </w:t>
      </w:r>
      <w:r w:rsidR="00E21DD5" w:rsidRPr="00835D90">
        <w:t xml:space="preserve">Participants were free </w:t>
      </w:r>
      <w:r w:rsidR="00B15E1E" w:rsidRPr="00835D90">
        <w:t xml:space="preserve">to choose </w:t>
      </w:r>
      <w:r w:rsidR="001E5711" w:rsidRPr="00835D90">
        <w:t xml:space="preserve">when and </w:t>
      </w:r>
      <w:r w:rsidR="00B15E1E" w:rsidRPr="00835D90">
        <w:t>how often to</w:t>
      </w:r>
      <w:r w:rsidR="00E21DD5" w:rsidRPr="00835D90">
        <w:t xml:space="preserve"> use the extension, but were </w:t>
      </w:r>
      <w:r w:rsidR="009C43CF" w:rsidRPr="00835D90">
        <w:t>instructe</w:t>
      </w:r>
      <w:r w:rsidR="005C4EE9" w:rsidRPr="00835D90">
        <w:t>d</w:t>
      </w:r>
      <w:r w:rsidR="00E21DD5" w:rsidRPr="00835D90">
        <w:t xml:space="preserve"> to use it at least once </w:t>
      </w:r>
      <w:r w:rsidR="00994349" w:rsidRPr="00835D90">
        <w:t xml:space="preserve">a week during a data entry </w:t>
      </w:r>
      <w:r w:rsidR="00941608" w:rsidRPr="00835D90">
        <w:t>task.</w:t>
      </w:r>
      <w:r w:rsidR="001F72B5" w:rsidRPr="00835D90">
        <w:t xml:space="preserve"> </w:t>
      </w:r>
      <w:r w:rsidR="00B2560C" w:rsidRPr="00835D90">
        <w:rPr>
          <w:bCs/>
        </w:rPr>
        <w:t>Participants</w:t>
      </w:r>
      <w:r w:rsidRPr="00835D90">
        <w:t xml:space="preserve"> </w:t>
      </w:r>
      <w:r w:rsidR="00AD7687" w:rsidRPr="00835D90">
        <w:t xml:space="preserve">had </w:t>
      </w:r>
      <w:r w:rsidRPr="00835D90">
        <w:t xml:space="preserve">the option to pause or stop </w:t>
      </w:r>
      <w:r w:rsidR="00977CEB" w:rsidRPr="00835D90">
        <w:t>ManicTime</w:t>
      </w:r>
      <w:r w:rsidRPr="00835D90">
        <w:t xml:space="preserve"> from running </w:t>
      </w:r>
      <w:r w:rsidR="007E2B11" w:rsidRPr="00835D90">
        <w:t>if they did not wish their computer activity to be recorded</w:t>
      </w:r>
      <w:r w:rsidR="00E00023" w:rsidRPr="00835D90">
        <w:t xml:space="preserve"> at any time</w:t>
      </w:r>
      <w:r w:rsidR="001748C9" w:rsidRPr="00835D90">
        <w:t>, but</w:t>
      </w:r>
      <w:r w:rsidR="00044BEF" w:rsidRPr="00835D90">
        <w:t xml:space="preserve"> were asked</w:t>
      </w:r>
      <w:r w:rsidR="001748C9" w:rsidRPr="00835D90">
        <w:t xml:space="preserve"> to </w:t>
      </w:r>
      <w:r w:rsidR="004A4E23" w:rsidRPr="00835D90">
        <w:t>have</w:t>
      </w:r>
      <w:r w:rsidR="001748C9" w:rsidRPr="00835D90">
        <w:t xml:space="preserve"> it running </w:t>
      </w:r>
      <w:r w:rsidR="003E0C68" w:rsidRPr="00835D90">
        <w:t xml:space="preserve">at least once a week during a data </w:t>
      </w:r>
      <w:r w:rsidR="007E176D" w:rsidRPr="00835D90">
        <w:t xml:space="preserve">entry task. </w:t>
      </w:r>
    </w:p>
    <w:p w14:paraId="515674E4" w14:textId="56C83D76" w:rsidR="00F54F31" w:rsidRPr="00835D90" w:rsidRDefault="00082638" w:rsidP="00560870">
      <w:pPr>
        <w:pStyle w:val="Paragraph"/>
      </w:pPr>
      <w:r w:rsidRPr="00835D90">
        <w:t xml:space="preserve">After two weeks of using the tool, </w:t>
      </w:r>
      <w:r w:rsidR="008E0D1C" w:rsidRPr="00835D90">
        <w:t>participants</w:t>
      </w:r>
      <w:r w:rsidRPr="00835D90">
        <w:t xml:space="preserve"> </w:t>
      </w:r>
      <w:r w:rsidR="001722B4" w:rsidRPr="00835D90">
        <w:t>were</w:t>
      </w:r>
      <w:r w:rsidR="00F54F31" w:rsidRPr="00835D90">
        <w:t xml:space="preserve"> interviewed</w:t>
      </w:r>
      <w:r w:rsidR="0095271F" w:rsidRPr="00835D90">
        <w:t xml:space="preserve"> at either the participant’s or the interviewer’s office</w:t>
      </w:r>
      <w:r w:rsidR="006A61DA" w:rsidRPr="00835D90">
        <w:t xml:space="preserve">. </w:t>
      </w:r>
      <w:r w:rsidR="00BD7F52" w:rsidRPr="00835D90">
        <w:t xml:space="preserve">The semi-structured interviews were structured around the following themes: </w:t>
      </w:r>
      <w:r w:rsidR="00F54F31" w:rsidRPr="00835D90">
        <w:t xml:space="preserve">how </w:t>
      </w:r>
      <w:r w:rsidR="00CA4F06" w:rsidRPr="00835D90">
        <w:t>participants</w:t>
      </w:r>
      <w:r w:rsidR="00F54F31" w:rsidRPr="00835D90">
        <w:t xml:space="preserve"> currently manage </w:t>
      </w:r>
      <w:r w:rsidR="00D27711" w:rsidRPr="00835D90">
        <w:t>interruptions, tasks, time and information</w:t>
      </w:r>
      <w:r w:rsidR="00FD4EE0" w:rsidRPr="00835D90">
        <w:t xml:space="preserve">, </w:t>
      </w:r>
      <w:r w:rsidR="006B0DE5" w:rsidRPr="00835D90">
        <w:t xml:space="preserve">the context of using the </w:t>
      </w:r>
      <w:r w:rsidR="000317C7" w:rsidRPr="00835D90">
        <w:t>extension</w:t>
      </w:r>
      <w:r w:rsidR="006B0DE5" w:rsidRPr="00835D90">
        <w:t xml:space="preserve">, </w:t>
      </w:r>
      <w:r w:rsidR="006778F2" w:rsidRPr="00835D90">
        <w:t>the usefulness of the information provide</w:t>
      </w:r>
      <w:r w:rsidR="00417D25" w:rsidRPr="00835D90">
        <w:t>d</w:t>
      </w:r>
      <w:r w:rsidR="006778F2" w:rsidRPr="00835D90">
        <w:t xml:space="preserve"> by the extension and ManicTime, </w:t>
      </w:r>
      <w:r w:rsidR="00FD4EE0" w:rsidRPr="00835D90">
        <w:t>and whether they made any changes o</w:t>
      </w:r>
      <w:r w:rsidR="0087006E" w:rsidRPr="00835D90">
        <w:t xml:space="preserve">n how they </w:t>
      </w:r>
      <w:r w:rsidR="00AA1DE7" w:rsidRPr="00835D90">
        <w:t xml:space="preserve">managed their </w:t>
      </w:r>
      <w:r w:rsidR="0087006E" w:rsidRPr="00835D90">
        <w:t>work</w:t>
      </w:r>
      <w:r w:rsidR="00F54F31" w:rsidRPr="00835D90">
        <w:t xml:space="preserve">. </w:t>
      </w:r>
      <w:r w:rsidR="00D50F70" w:rsidRPr="00835D90">
        <w:t xml:space="preserve">Participants who did not install ManicTime were presented with screenshots during the interview, and discussed </w:t>
      </w:r>
      <w:r w:rsidR="00E87706" w:rsidRPr="00835D90">
        <w:t xml:space="preserve">the usefulness of this type of information compared to the time information of the extension. </w:t>
      </w:r>
      <w:r w:rsidR="00AE5F4D" w:rsidRPr="00835D90">
        <w:t>Participants</w:t>
      </w:r>
      <w:r w:rsidR="00F54F31" w:rsidRPr="00835D90">
        <w:t xml:space="preserve"> were asked to share their ManicT</w:t>
      </w:r>
      <w:r w:rsidR="00977CEB" w:rsidRPr="00835D90">
        <w:t>ime data</w:t>
      </w:r>
      <w:r w:rsidR="003C4A4D" w:rsidRPr="00835D90">
        <w:t xml:space="preserve"> for further analy</w:t>
      </w:r>
      <w:r w:rsidR="00F54F31" w:rsidRPr="00835D90">
        <w:t xml:space="preserve">sis. </w:t>
      </w:r>
      <w:r w:rsidR="00B95E3A" w:rsidRPr="00835D90">
        <w:t>They</w:t>
      </w:r>
      <w:r w:rsidR="00F54F31" w:rsidRPr="00835D90">
        <w:t xml:space="preserve"> were offered guidance and assistance on deleting or adapting any </w:t>
      </w:r>
      <w:r w:rsidR="00B6532B" w:rsidRPr="00835D90">
        <w:t>sensitive or confidential information</w:t>
      </w:r>
      <w:r w:rsidR="00552CF9" w:rsidRPr="00835D90">
        <w:t xml:space="preserve"> in their data</w:t>
      </w:r>
      <w:r w:rsidR="00F54F31" w:rsidRPr="00835D90">
        <w:t xml:space="preserve">, such as application and website names. </w:t>
      </w:r>
      <w:r w:rsidR="001A0633" w:rsidRPr="00835D90">
        <w:t>An interview</w:t>
      </w:r>
      <w:r w:rsidR="00F54F31" w:rsidRPr="00835D90">
        <w:t xml:space="preserve"> lasted about </w:t>
      </w:r>
      <w:r w:rsidR="00D42676" w:rsidRPr="00835D90">
        <w:t>60</w:t>
      </w:r>
      <w:r w:rsidR="00F54F31" w:rsidRPr="00835D90">
        <w:t xml:space="preserve"> minutes and </w:t>
      </w:r>
      <w:r w:rsidR="007F2B16" w:rsidRPr="00835D90">
        <w:t>was</w:t>
      </w:r>
      <w:r w:rsidR="00F54F31" w:rsidRPr="00835D90">
        <w:t xml:space="preserve"> audio recorded. </w:t>
      </w:r>
    </w:p>
    <w:p w14:paraId="14AD0E3C" w14:textId="3236E27F" w:rsidR="0093228A" w:rsidRPr="00835D90" w:rsidRDefault="00612149" w:rsidP="00497E07">
      <w:pPr>
        <w:pStyle w:val="Heading1"/>
      </w:pPr>
      <w:r w:rsidRPr="00835D90">
        <w:t>findings and discussion</w:t>
      </w:r>
    </w:p>
    <w:p w14:paraId="587F4410" w14:textId="6BB4BE9A" w:rsidR="00E055C6" w:rsidRPr="00835D90" w:rsidRDefault="00373590" w:rsidP="00560870">
      <w:pPr>
        <w:pStyle w:val="Paragraph"/>
      </w:pPr>
      <w:r w:rsidRPr="00835D90">
        <w:t xml:space="preserve">Interviews were transcribed verbatim, and a thematic analysis was used to analyse the interviews. We found that participants gained some insights to change their behaviour based on the </w:t>
      </w:r>
      <w:r w:rsidR="00162676" w:rsidRPr="00835D90">
        <w:t>information</w:t>
      </w:r>
      <w:r w:rsidRPr="00835D90">
        <w:t xml:space="preserve"> they received from the extension. </w:t>
      </w:r>
      <w:r w:rsidR="00EC54D0" w:rsidRPr="00835D90">
        <w:t xml:space="preserve">We first </w:t>
      </w:r>
      <w:r w:rsidR="006921F0" w:rsidRPr="00835D90">
        <w:t xml:space="preserve">briefly </w:t>
      </w:r>
      <w:r w:rsidR="00EC54D0" w:rsidRPr="00835D90">
        <w:t>describe people’s switching behaviour</w:t>
      </w:r>
      <w:r w:rsidR="003A6B54" w:rsidRPr="00835D90">
        <w:t xml:space="preserve"> as </w:t>
      </w:r>
      <w:r w:rsidR="00204CE0" w:rsidRPr="00835D90">
        <w:t>shown by the ManicTime data</w:t>
      </w:r>
      <w:r w:rsidR="00EC54D0" w:rsidRPr="00835D90">
        <w:t xml:space="preserve">. </w:t>
      </w:r>
      <w:r w:rsidRPr="00835D90">
        <w:t xml:space="preserve">We </w:t>
      </w:r>
      <w:r w:rsidR="009C3932" w:rsidRPr="00835D90">
        <w:t xml:space="preserve">then </w:t>
      </w:r>
      <w:r w:rsidRPr="00835D90">
        <w:t>discuss the usefulness of time feedback to manage interruptions around the following themes:</w:t>
      </w:r>
      <w:r w:rsidR="00B81201" w:rsidRPr="00835D90">
        <w:t xml:space="preserve"> </w:t>
      </w:r>
      <w:r w:rsidR="00A33439" w:rsidRPr="00835D90">
        <w:t xml:space="preserve">awareness and change of behaviour, </w:t>
      </w:r>
      <w:r w:rsidRPr="00835D90">
        <w:t xml:space="preserve">the type of interruptions, the </w:t>
      </w:r>
      <w:r w:rsidR="00A33439" w:rsidRPr="00835D90">
        <w:t>effort to record and use data</w:t>
      </w:r>
      <w:r w:rsidRPr="00835D90">
        <w:t xml:space="preserve">, </w:t>
      </w:r>
      <w:r w:rsidR="003A30A7" w:rsidRPr="00835D90">
        <w:t xml:space="preserve">setting goals, and </w:t>
      </w:r>
      <w:r w:rsidRPr="00835D90">
        <w:t>the work environment</w:t>
      </w:r>
      <w:r w:rsidR="003A30A7" w:rsidRPr="00835D90">
        <w:t>.</w:t>
      </w:r>
    </w:p>
    <w:p w14:paraId="25630ACE" w14:textId="7B38988A" w:rsidR="00E055C6" w:rsidRPr="00835D90" w:rsidRDefault="00E055C6" w:rsidP="00E055C6">
      <w:pPr>
        <w:pStyle w:val="Heading2"/>
        <w:rPr>
          <w:lang w:val="en-GB"/>
        </w:rPr>
      </w:pPr>
      <w:r w:rsidRPr="00835D90">
        <w:rPr>
          <w:lang w:val="en-GB"/>
        </w:rPr>
        <w:t xml:space="preserve">Switching </w:t>
      </w:r>
      <w:r w:rsidR="0030707B" w:rsidRPr="00835D90">
        <w:rPr>
          <w:lang w:val="en-GB"/>
        </w:rPr>
        <w:t>behavio</w:t>
      </w:r>
      <w:r w:rsidR="00680950" w:rsidRPr="00835D90">
        <w:rPr>
          <w:lang w:val="en-GB"/>
        </w:rPr>
        <w:t>u</w:t>
      </w:r>
      <w:r w:rsidR="0030707B" w:rsidRPr="00835D90">
        <w:rPr>
          <w:lang w:val="en-GB"/>
        </w:rPr>
        <w:t>r</w:t>
      </w:r>
    </w:p>
    <w:p w14:paraId="63739930" w14:textId="429DC07D" w:rsidR="001B5227" w:rsidRPr="00835D90" w:rsidRDefault="00300FB6" w:rsidP="00560870">
      <w:pPr>
        <w:pStyle w:val="Paragraph"/>
      </w:pPr>
      <w:r w:rsidRPr="00835D90">
        <w:rPr>
          <w:color w:val="4472C4" w:themeColor="accent1"/>
        </w:rPr>
        <w:fldChar w:fldCharType="begin"/>
      </w:r>
      <w:r w:rsidRPr="00835D90">
        <w:rPr>
          <w:color w:val="4472C4" w:themeColor="accent1"/>
        </w:rPr>
        <w:instrText xml:space="preserve"> REF _Ref503272422 \h </w:instrText>
      </w:r>
      <w:r w:rsidRPr="00835D90">
        <w:rPr>
          <w:color w:val="4472C4" w:themeColor="accent1"/>
        </w:rPr>
      </w:r>
      <w:r w:rsidRPr="00835D90">
        <w:rPr>
          <w:color w:val="4472C4" w:themeColor="accent1"/>
        </w:rPr>
        <w:fldChar w:fldCharType="separate"/>
      </w:r>
      <w:r w:rsidR="005E1E9A" w:rsidRPr="00835D90">
        <w:rPr>
          <w:color w:val="4472C4" w:themeColor="accent1"/>
        </w:rPr>
        <w:t xml:space="preserve">Table </w:t>
      </w:r>
      <w:r w:rsidR="005E1E9A" w:rsidRPr="00835D90">
        <w:rPr>
          <w:noProof/>
          <w:color w:val="4472C4" w:themeColor="accent1"/>
        </w:rPr>
        <w:t>4</w:t>
      </w:r>
      <w:r w:rsidRPr="00835D90">
        <w:rPr>
          <w:color w:val="4472C4" w:themeColor="accent1"/>
        </w:rPr>
        <w:fldChar w:fldCharType="end"/>
      </w:r>
      <w:r w:rsidRPr="00835D90">
        <w:rPr>
          <w:color w:val="4472C4" w:themeColor="accent1"/>
        </w:rPr>
        <w:t xml:space="preserve"> </w:t>
      </w:r>
      <w:r w:rsidR="00523D46" w:rsidRPr="00835D90">
        <w:t>summarises</w:t>
      </w:r>
      <w:r w:rsidR="0030707B" w:rsidRPr="00835D90">
        <w:t xml:space="preserve"> the </w:t>
      </w:r>
      <w:r w:rsidR="00127E2D" w:rsidRPr="00835D90">
        <w:t xml:space="preserve">average number and duration of </w:t>
      </w:r>
      <w:r w:rsidR="00F91CD7" w:rsidRPr="00835D90">
        <w:t xml:space="preserve">focus on a </w:t>
      </w:r>
      <w:r w:rsidR="00E72C71" w:rsidRPr="00835D90">
        <w:t xml:space="preserve">computer </w:t>
      </w:r>
      <w:r w:rsidR="00F91CD7" w:rsidRPr="00835D90">
        <w:t xml:space="preserve">window screen. </w:t>
      </w:r>
      <w:r w:rsidR="001D3387" w:rsidRPr="00835D90">
        <w:t>The me</w:t>
      </w:r>
      <w:r w:rsidR="00B62E93" w:rsidRPr="00835D90">
        <w:t>an duration of focus is about 34</w:t>
      </w:r>
      <w:r w:rsidR="001D3387" w:rsidRPr="00835D90">
        <w:t xml:space="preserve"> seconds, </w:t>
      </w:r>
      <w:r w:rsidR="00100143" w:rsidRPr="00835D90">
        <w:t>with the longest</w:t>
      </w:r>
      <w:r w:rsidR="00FA44D6" w:rsidRPr="00835D90">
        <w:t xml:space="preserve"> focus </w:t>
      </w:r>
      <w:r w:rsidR="007E211B" w:rsidRPr="00835D90">
        <w:t>being</w:t>
      </w:r>
      <w:r w:rsidR="00FA44D6" w:rsidRPr="00835D90">
        <w:t xml:space="preserve"> </w:t>
      </w:r>
      <w:r w:rsidR="00F56D4D" w:rsidRPr="00835D90">
        <w:t xml:space="preserve">48 minutes (2893 seconds). </w:t>
      </w:r>
      <w:r w:rsidR="000B62A5" w:rsidRPr="00835D90">
        <w:t>Participants’</w:t>
      </w:r>
      <w:r w:rsidR="0077336C" w:rsidRPr="00835D90">
        <w:t xml:space="preserve"> work</w:t>
      </w:r>
      <w:r w:rsidR="00802201" w:rsidRPr="00835D90">
        <w:t>ing hours differed</w:t>
      </w:r>
      <w:r w:rsidR="00023301" w:rsidRPr="00835D90">
        <w:t xml:space="preserve"> slightly</w:t>
      </w:r>
      <w:r w:rsidR="00802201" w:rsidRPr="00835D90">
        <w:t xml:space="preserve">, but </w:t>
      </w:r>
      <w:r w:rsidR="00B74F99" w:rsidRPr="00835D90">
        <w:t>all participants worked at least ten hours per day during the stu</w:t>
      </w:r>
      <w:r w:rsidR="00F442AC" w:rsidRPr="00835D90">
        <w:t>dy. To make the data comparable</w:t>
      </w:r>
      <w:r w:rsidR="00B74F99" w:rsidRPr="00835D90">
        <w:t xml:space="preserve"> between participants, we only considered data between 9am and 7pm, during which all participants </w:t>
      </w:r>
      <w:r w:rsidR="002E1172" w:rsidRPr="00835D90">
        <w:t>were at work</w:t>
      </w:r>
      <w:r w:rsidR="00B74F99" w:rsidRPr="00835D90">
        <w:t xml:space="preserve">. </w:t>
      </w:r>
      <w:r w:rsidR="003F16FC" w:rsidRPr="00835D90">
        <w:t xml:space="preserve">On average, participants made </w:t>
      </w:r>
      <w:r w:rsidR="009E62C4" w:rsidRPr="00835D90">
        <w:t>8</w:t>
      </w:r>
      <w:r w:rsidR="00255A76" w:rsidRPr="00835D90">
        <w:t>30</w:t>
      </w:r>
      <w:r w:rsidR="003F16FC" w:rsidRPr="00835D90">
        <w:t xml:space="preserve"> computer window switches </w:t>
      </w:r>
      <w:r w:rsidR="00FA2C17" w:rsidRPr="00835D90">
        <w:t>per working</w:t>
      </w:r>
      <w:r w:rsidR="00816EEE" w:rsidRPr="00835D90">
        <w:t xml:space="preserve"> day.</w:t>
      </w:r>
      <w:r w:rsidR="00625B70" w:rsidRPr="00835D90">
        <w:t xml:space="preserve"> </w:t>
      </w:r>
      <w:r w:rsidR="00341DCB" w:rsidRPr="00835D90">
        <w:t>The</w:t>
      </w:r>
      <w:r w:rsidR="00981FF8" w:rsidRPr="00835D90">
        <w:t xml:space="preserve"> </w:t>
      </w:r>
      <w:r w:rsidR="00981FF8" w:rsidRPr="00835D90">
        <w:lastRenderedPageBreak/>
        <w:t xml:space="preserve">distribution of window focus durations </w:t>
      </w:r>
      <w:r w:rsidR="00341DCB" w:rsidRPr="00835D90">
        <w:t xml:space="preserve">was positively skewed with a long tail: 95% of the distribution </w:t>
      </w:r>
      <w:r w:rsidR="00981FF8" w:rsidRPr="00835D90">
        <w:t>is plotted in</w:t>
      </w:r>
      <w:r w:rsidR="00BC38B1" w:rsidRPr="00835D90">
        <w:t xml:space="preserve"> </w:t>
      </w:r>
      <w:r w:rsidR="00BC38B1" w:rsidRPr="00835D90">
        <w:fldChar w:fldCharType="begin"/>
      </w:r>
      <w:r w:rsidR="00BC38B1" w:rsidRPr="00835D90">
        <w:instrText xml:space="preserve"> REF _Ref503272305 \h </w:instrText>
      </w:r>
      <w:r w:rsidR="00BC38B1" w:rsidRPr="00835D90">
        <w:fldChar w:fldCharType="separate"/>
      </w:r>
      <w:r w:rsidR="00BC38B1" w:rsidRPr="00835D90">
        <w:t xml:space="preserve">Figure </w:t>
      </w:r>
      <w:r w:rsidR="00BC38B1" w:rsidRPr="00835D90">
        <w:rPr>
          <w:noProof/>
        </w:rPr>
        <w:t>8</w:t>
      </w:r>
      <w:r w:rsidR="00BC38B1" w:rsidRPr="00835D90">
        <w:fldChar w:fldCharType="end"/>
      </w:r>
      <w:r w:rsidR="00BC38B1" w:rsidRPr="00835D90">
        <w:t>, ill</w:t>
      </w:r>
      <w:r w:rsidR="00981FF8" w:rsidRPr="00835D90">
        <w:t>ustrating that participants were rarely focused on a window for more than a minute.</w:t>
      </w:r>
      <w:r w:rsidR="001B5227" w:rsidRPr="00835D90">
        <w:t xml:space="preserve"> </w:t>
      </w:r>
      <w:r w:rsidR="000E1BBF" w:rsidRPr="00835D90">
        <w:t>Together with the interview findings, the</w:t>
      </w:r>
      <w:r w:rsidR="00222AFB" w:rsidRPr="00835D90">
        <w:t xml:space="preserve"> data </w:t>
      </w:r>
      <w:r w:rsidR="00B36770" w:rsidRPr="00835D90">
        <w:t>shows</w:t>
      </w:r>
      <w:r w:rsidR="00222AFB" w:rsidRPr="00835D90">
        <w:t xml:space="preserve"> that participants’ work was </w:t>
      </w:r>
      <w:r w:rsidR="00FE4D53" w:rsidRPr="00835D90">
        <w:t>characteris</w:t>
      </w:r>
      <w:r w:rsidR="00222AFB" w:rsidRPr="00835D90">
        <w:t>ed by short durations of focus and frequent win</w:t>
      </w:r>
      <w:r w:rsidR="00C94799" w:rsidRPr="00835D90">
        <w:t>dow switches</w:t>
      </w:r>
      <w:r w:rsidR="000E1BBF" w:rsidRPr="00835D90">
        <w:t>.</w:t>
      </w:r>
      <w:r w:rsidR="00B11FEC" w:rsidRPr="00835D90">
        <w:t xml:space="preserve"> </w:t>
      </w:r>
      <w:commentRangeStart w:id="502"/>
      <w:r w:rsidR="00B11FEC" w:rsidRPr="00835D90">
        <w:rPr>
          <w:color w:val="2E74B5" w:themeColor="accent5" w:themeShade="BF"/>
        </w:rPr>
        <w:fldChar w:fldCharType="begin"/>
      </w:r>
      <w:r w:rsidR="00B11FEC" w:rsidRPr="00835D90">
        <w:rPr>
          <w:color w:val="2E74B5" w:themeColor="accent5" w:themeShade="BF"/>
        </w:rPr>
        <w:instrText xml:space="preserve"> REF _Ref510885223 \h  \* MERGEFORMAT </w:instrText>
      </w:r>
      <w:r w:rsidR="00B11FEC" w:rsidRPr="00835D90">
        <w:rPr>
          <w:color w:val="2E74B5" w:themeColor="accent5" w:themeShade="BF"/>
        </w:rPr>
      </w:r>
      <w:r w:rsidR="00B11FEC" w:rsidRPr="00835D90">
        <w:rPr>
          <w:color w:val="2E74B5" w:themeColor="accent5" w:themeShade="BF"/>
        </w:rPr>
        <w:fldChar w:fldCharType="separate"/>
      </w:r>
      <w:r w:rsidR="00294BB8" w:rsidRPr="00835D90">
        <w:rPr>
          <w:color w:val="2E74B5" w:themeColor="accent5" w:themeShade="BF"/>
        </w:rPr>
        <w:t>Figure 9</w:t>
      </w:r>
      <w:r w:rsidR="00B11FEC" w:rsidRPr="00835D90">
        <w:rPr>
          <w:color w:val="2E74B5" w:themeColor="accent5" w:themeShade="BF"/>
        </w:rPr>
        <w:fldChar w:fldCharType="end"/>
      </w:r>
      <w:r w:rsidR="00294BB8" w:rsidRPr="00835D90">
        <w:rPr>
          <w:color w:val="2E74B5" w:themeColor="accent5" w:themeShade="BF"/>
        </w:rPr>
        <w:t xml:space="preserve"> </w:t>
      </w:r>
      <w:r w:rsidR="00294BB8" w:rsidRPr="00835D90">
        <w:t>and</w:t>
      </w:r>
      <w:r w:rsidR="00294BB8" w:rsidRPr="00835D90">
        <w:rPr>
          <w:color w:val="2E74B5" w:themeColor="accent5" w:themeShade="BF"/>
        </w:rPr>
        <w:t xml:space="preserve"> </w:t>
      </w:r>
      <w:commentRangeStart w:id="503"/>
      <w:r w:rsidR="00B11FEC" w:rsidRPr="00835D90">
        <w:rPr>
          <w:color w:val="2E74B5" w:themeColor="accent5" w:themeShade="BF"/>
        </w:rPr>
        <w:fldChar w:fldCharType="begin"/>
      </w:r>
      <w:r w:rsidR="00B11FEC" w:rsidRPr="00835D90">
        <w:rPr>
          <w:color w:val="2E74B5" w:themeColor="accent5" w:themeShade="BF"/>
        </w:rPr>
        <w:instrText xml:space="preserve"> REF _Ref510885232 \h  \* MERGEFORMAT </w:instrText>
      </w:r>
      <w:r w:rsidR="00B11FEC" w:rsidRPr="00835D90">
        <w:rPr>
          <w:color w:val="2E74B5" w:themeColor="accent5" w:themeShade="BF"/>
        </w:rPr>
      </w:r>
      <w:r w:rsidR="00B11FEC" w:rsidRPr="00835D90">
        <w:rPr>
          <w:color w:val="2E74B5" w:themeColor="accent5" w:themeShade="BF"/>
        </w:rPr>
        <w:fldChar w:fldCharType="separate"/>
      </w:r>
      <w:r w:rsidR="00294BB8" w:rsidRPr="00835D90">
        <w:rPr>
          <w:color w:val="2E74B5" w:themeColor="accent5" w:themeShade="BF"/>
        </w:rPr>
        <w:t>Figure 10</w:t>
      </w:r>
      <w:r w:rsidR="00B11FEC" w:rsidRPr="00835D90">
        <w:rPr>
          <w:color w:val="2E74B5" w:themeColor="accent5" w:themeShade="BF"/>
        </w:rPr>
        <w:fldChar w:fldCharType="end"/>
      </w:r>
      <w:r w:rsidR="00B11FEC" w:rsidRPr="00835D90">
        <w:rPr>
          <w:color w:val="2E74B5" w:themeColor="accent5" w:themeShade="BF"/>
        </w:rPr>
        <w:t xml:space="preserve"> </w:t>
      </w:r>
      <w:r w:rsidR="00B11FEC" w:rsidRPr="00835D90">
        <w:t>sh</w:t>
      </w:r>
      <w:r w:rsidR="00BC4191" w:rsidRPr="00835D90">
        <w:t>ow</w:t>
      </w:r>
      <w:r w:rsidR="00B11FEC" w:rsidRPr="00835D90">
        <w:t xml:space="preserve"> the average </w:t>
      </w:r>
      <w:r w:rsidR="006450ED" w:rsidRPr="00835D90">
        <w:t xml:space="preserve">number of </w:t>
      </w:r>
      <w:r w:rsidR="00715C47" w:rsidRPr="00835D90">
        <w:t>daily</w:t>
      </w:r>
      <w:r w:rsidR="00631967" w:rsidRPr="00835D90">
        <w:t xml:space="preserve"> window</w:t>
      </w:r>
      <w:r w:rsidR="00B11FEC" w:rsidRPr="00835D90">
        <w:t xml:space="preserve"> switches and </w:t>
      </w:r>
      <w:r w:rsidR="005F6A00" w:rsidRPr="00835D90">
        <w:t xml:space="preserve">focus </w:t>
      </w:r>
      <w:r w:rsidR="00B11FEC" w:rsidRPr="00835D90">
        <w:t>durations over the ten days of the study.</w:t>
      </w:r>
      <w:commentRangeEnd w:id="502"/>
      <w:r w:rsidR="00B04020" w:rsidRPr="00835D90">
        <w:rPr>
          <w:rStyle w:val="CommentReference"/>
        </w:rPr>
        <w:commentReference w:id="502"/>
      </w:r>
      <w:commentRangeEnd w:id="503"/>
      <w:r w:rsidR="003E38E3" w:rsidRPr="00835D90">
        <w:rPr>
          <w:rStyle w:val="CommentReference"/>
        </w:rPr>
        <w:commentReference w:id="503"/>
      </w:r>
    </w:p>
    <w:p w14:paraId="64C8BBD0" w14:textId="1B2CA3A4" w:rsidR="001B5227" w:rsidRPr="00835D90" w:rsidRDefault="001B5227" w:rsidP="00560870">
      <w:pPr>
        <w:pStyle w:val="Paragraph"/>
      </w:pPr>
      <w:r w:rsidRPr="00835D90">
        <w:t>In addition to computer window switches, participants also made a smaller number of non-digital interruptions, for example when taking a break or attending a meeting</w:t>
      </w:r>
      <w:r w:rsidR="001A0592" w:rsidRPr="00835D90">
        <w:t xml:space="preserve"> (see </w:t>
      </w:r>
      <w:r w:rsidR="005E1E9A" w:rsidRPr="00835D90">
        <w:rPr>
          <w:color w:val="4472C4" w:themeColor="accent1"/>
        </w:rPr>
        <w:fldChar w:fldCharType="begin"/>
      </w:r>
      <w:r w:rsidR="005E1E9A" w:rsidRPr="00835D90">
        <w:rPr>
          <w:color w:val="4472C4" w:themeColor="accent1"/>
        </w:rPr>
        <w:instrText xml:space="preserve"> REF _Ref503272422 \h </w:instrText>
      </w:r>
      <w:r w:rsidR="005E1E9A" w:rsidRPr="00835D90">
        <w:rPr>
          <w:color w:val="4472C4" w:themeColor="accent1"/>
        </w:rPr>
      </w:r>
      <w:r w:rsidR="005E1E9A" w:rsidRPr="00835D90">
        <w:rPr>
          <w:color w:val="4472C4" w:themeColor="accent1"/>
        </w:rPr>
        <w:fldChar w:fldCharType="separate"/>
      </w:r>
      <w:r w:rsidR="005E1E9A" w:rsidRPr="00835D90">
        <w:rPr>
          <w:color w:val="4472C4" w:themeColor="accent1"/>
        </w:rPr>
        <w:t xml:space="preserve">Table </w:t>
      </w:r>
      <w:r w:rsidR="005E1E9A" w:rsidRPr="00835D90">
        <w:rPr>
          <w:noProof/>
          <w:color w:val="4472C4" w:themeColor="accent1"/>
        </w:rPr>
        <w:t>4</w:t>
      </w:r>
      <w:r w:rsidR="005E1E9A" w:rsidRPr="00835D90">
        <w:rPr>
          <w:color w:val="4472C4" w:themeColor="accent1"/>
        </w:rPr>
        <w:fldChar w:fldCharType="end"/>
      </w:r>
      <w:r w:rsidR="005E1E9A" w:rsidRPr="00835D90">
        <w:t xml:space="preserve">). </w:t>
      </w:r>
      <w:r w:rsidRPr="00835D90">
        <w:t xml:space="preserve">On average participants made </w:t>
      </w:r>
      <w:r w:rsidR="00476816" w:rsidRPr="00835D90">
        <w:t>three</w:t>
      </w:r>
      <w:r w:rsidRPr="00835D90">
        <w:t xml:space="preserve"> daily non-digital interruptions which lasted about </w:t>
      </w:r>
      <w:r w:rsidR="00476816" w:rsidRPr="00835D90">
        <w:t>2</w:t>
      </w:r>
      <w:r w:rsidR="003E1DEC" w:rsidRPr="00835D90">
        <w:t>9 minutes</w:t>
      </w:r>
      <w:r w:rsidRPr="00835D90">
        <w:t xml:space="preserve"> (</w:t>
      </w:r>
      <w:r w:rsidR="00476816" w:rsidRPr="00835D90">
        <w:t>1741</w:t>
      </w:r>
      <w:r w:rsidRPr="00835D90">
        <w:t xml:space="preserve"> seconds). </w:t>
      </w:r>
    </w:p>
    <w:p w14:paraId="63232605" w14:textId="1D341FE9" w:rsidR="00CD1DF8" w:rsidRPr="00835D90" w:rsidRDefault="00CD1DF8" w:rsidP="00560870">
      <w:pPr>
        <w:pStyle w:val="Paragraph"/>
      </w:pPr>
    </w:p>
    <w:p w14:paraId="62824E84" w14:textId="339BCDD5" w:rsidR="00664A30" w:rsidRPr="00835D90" w:rsidRDefault="00222AFB" w:rsidP="00E221CB">
      <w:pPr>
        <w:pStyle w:val="Paragraph"/>
      </w:pPr>
      <w:r w:rsidRPr="00835D90">
        <w:t xml:space="preserve"> </w:t>
      </w:r>
    </w:p>
    <w:p w14:paraId="268B58BD" w14:textId="45D5D265" w:rsidR="00F76D45" w:rsidRPr="00835D90" w:rsidRDefault="00F76D45" w:rsidP="006246BE">
      <w:pPr>
        <w:pStyle w:val="Caption"/>
      </w:pPr>
      <w:bookmarkStart w:id="504" w:name="_Ref503272422"/>
      <w:r w:rsidRPr="00835D90">
        <w:t xml:space="preserve">Table </w:t>
      </w:r>
      <w:fldSimple w:instr=" SEQ Table \* ARABIC ">
        <w:r w:rsidR="009E425A" w:rsidRPr="00835D90">
          <w:rPr>
            <w:noProof/>
          </w:rPr>
          <w:t>4</w:t>
        </w:r>
      </w:fldSimple>
      <w:bookmarkEnd w:id="504"/>
      <w:r w:rsidRPr="00835D90">
        <w:t xml:space="preserve">. </w:t>
      </w:r>
      <w:r w:rsidR="00734401" w:rsidRPr="00835D90">
        <w:t xml:space="preserve">Average window focus durations (s) and </w:t>
      </w:r>
      <w:r w:rsidR="00265EF0" w:rsidRPr="00835D90">
        <w:t xml:space="preserve">number of </w:t>
      </w:r>
      <w:r w:rsidR="00310A50" w:rsidRPr="00835D90">
        <w:t xml:space="preserve">daily </w:t>
      </w:r>
      <w:r w:rsidR="00734401" w:rsidRPr="00835D90">
        <w:t xml:space="preserve">switches.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802"/>
        <w:gridCol w:w="1802"/>
        <w:gridCol w:w="1802"/>
        <w:gridCol w:w="1802"/>
        <w:gridCol w:w="1802"/>
      </w:tblGrid>
      <w:tr w:rsidR="00664A30" w:rsidRPr="00835D90" w14:paraId="1992D6B8" w14:textId="77777777" w:rsidTr="00BD27A6">
        <w:trPr>
          <w:trHeight w:val="476"/>
        </w:trPr>
        <w:tc>
          <w:tcPr>
            <w:tcW w:w="1802" w:type="dxa"/>
            <w:tcBorders>
              <w:bottom w:val="single" w:sz="4" w:space="0" w:color="auto"/>
              <w:right w:val="nil"/>
            </w:tcBorders>
          </w:tcPr>
          <w:p w14:paraId="15A97E12" w14:textId="32683570" w:rsidR="00664A30" w:rsidRPr="00835D90" w:rsidRDefault="00664A30" w:rsidP="00560870">
            <w:pPr>
              <w:pStyle w:val="Paragraph"/>
            </w:pPr>
          </w:p>
        </w:tc>
        <w:tc>
          <w:tcPr>
            <w:tcW w:w="1802" w:type="dxa"/>
            <w:tcBorders>
              <w:left w:val="nil"/>
              <w:bottom w:val="single" w:sz="4" w:space="0" w:color="auto"/>
              <w:right w:val="nil"/>
            </w:tcBorders>
          </w:tcPr>
          <w:p w14:paraId="22563B9A" w14:textId="2AF57B00" w:rsidR="00664A30" w:rsidRPr="00835D90" w:rsidRDefault="00BD27A6" w:rsidP="00560870">
            <w:pPr>
              <w:pStyle w:val="Paragraph"/>
            </w:pPr>
            <w:r w:rsidRPr="00835D90">
              <w:t>Mean (SD)</w:t>
            </w:r>
          </w:p>
        </w:tc>
        <w:tc>
          <w:tcPr>
            <w:tcW w:w="1802" w:type="dxa"/>
            <w:tcBorders>
              <w:left w:val="nil"/>
              <w:bottom w:val="single" w:sz="4" w:space="0" w:color="auto"/>
              <w:right w:val="nil"/>
            </w:tcBorders>
          </w:tcPr>
          <w:p w14:paraId="61394C39" w14:textId="3B9DD8A0" w:rsidR="00664A30" w:rsidRPr="00835D90" w:rsidRDefault="00BD27A6" w:rsidP="00560870">
            <w:pPr>
              <w:pStyle w:val="Paragraph"/>
            </w:pPr>
            <w:r w:rsidRPr="00835D90">
              <w:t>Med</w:t>
            </w:r>
            <w:r w:rsidR="00F8773D" w:rsidRPr="00835D90">
              <w:t>i</w:t>
            </w:r>
            <w:r w:rsidRPr="00835D90">
              <w:t>an</w:t>
            </w:r>
          </w:p>
        </w:tc>
        <w:tc>
          <w:tcPr>
            <w:tcW w:w="1802" w:type="dxa"/>
            <w:tcBorders>
              <w:left w:val="nil"/>
              <w:bottom w:val="single" w:sz="4" w:space="0" w:color="auto"/>
              <w:right w:val="nil"/>
            </w:tcBorders>
          </w:tcPr>
          <w:p w14:paraId="6E2E1945" w14:textId="4B6952DC" w:rsidR="00664A30" w:rsidRPr="00835D90" w:rsidRDefault="00BD27A6" w:rsidP="00560870">
            <w:pPr>
              <w:pStyle w:val="Paragraph"/>
            </w:pPr>
            <w:r w:rsidRPr="00835D90">
              <w:t>Min</w:t>
            </w:r>
          </w:p>
        </w:tc>
        <w:tc>
          <w:tcPr>
            <w:tcW w:w="1802" w:type="dxa"/>
            <w:tcBorders>
              <w:left w:val="nil"/>
              <w:bottom w:val="single" w:sz="4" w:space="0" w:color="auto"/>
            </w:tcBorders>
          </w:tcPr>
          <w:p w14:paraId="798C61DA" w14:textId="6E9A27CB" w:rsidR="00664A30" w:rsidRPr="00835D90" w:rsidRDefault="00BD27A6" w:rsidP="00560870">
            <w:pPr>
              <w:pStyle w:val="Paragraph"/>
            </w:pPr>
            <w:r w:rsidRPr="00835D90">
              <w:t>Max</w:t>
            </w:r>
          </w:p>
        </w:tc>
      </w:tr>
      <w:tr w:rsidR="00664A30" w:rsidRPr="00835D90" w14:paraId="5E41B8A9" w14:textId="77777777" w:rsidTr="003C2D17">
        <w:trPr>
          <w:trHeight w:val="458"/>
        </w:trPr>
        <w:tc>
          <w:tcPr>
            <w:tcW w:w="1802" w:type="dxa"/>
            <w:tcBorders>
              <w:bottom w:val="nil"/>
              <w:right w:val="nil"/>
            </w:tcBorders>
          </w:tcPr>
          <w:p w14:paraId="31440153" w14:textId="280DBF14" w:rsidR="00664A30" w:rsidRPr="00835D90" w:rsidRDefault="00826642" w:rsidP="00560870">
            <w:pPr>
              <w:pStyle w:val="Paragraph"/>
              <w:ind w:firstLine="0"/>
            </w:pPr>
            <w:r w:rsidRPr="00835D90">
              <w:t>Window focus duration</w:t>
            </w:r>
            <w:r w:rsidR="00BD27A6" w:rsidRPr="00835D90">
              <w:t xml:space="preserve"> (s)</w:t>
            </w:r>
          </w:p>
        </w:tc>
        <w:tc>
          <w:tcPr>
            <w:tcW w:w="1802" w:type="dxa"/>
            <w:tcBorders>
              <w:left w:val="nil"/>
              <w:bottom w:val="nil"/>
              <w:right w:val="nil"/>
            </w:tcBorders>
          </w:tcPr>
          <w:p w14:paraId="18F394A3" w14:textId="7DEBC82E" w:rsidR="00664A30" w:rsidRPr="00835D90" w:rsidRDefault="00BD27A6" w:rsidP="00560870">
            <w:pPr>
              <w:pStyle w:val="Paragraph"/>
            </w:pPr>
            <w:r w:rsidRPr="00835D90">
              <w:t>33.88 (80.74)</w:t>
            </w:r>
          </w:p>
        </w:tc>
        <w:tc>
          <w:tcPr>
            <w:tcW w:w="1802" w:type="dxa"/>
            <w:tcBorders>
              <w:left w:val="nil"/>
              <w:bottom w:val="nil"/>
              <w:right w:val="nil"/>
            </w:tcBorders>
          </w:tcPr>
          <w:p w14:paraId="5399EFA1" w14:textId="51E52811" w:rsidR="00664A30" w:rsidRPr="00835D90" w:rsidRDefault="00F8773D" w:rsidP="00560870">
            <w:pPr>
              <w:pStyle w:val="Paragraph"/>
            </w:pPr>
            <w:r w:rsidRPr="00835D90">
              <w:t>11.0</w:t>
            </w:r>
            <w:r w:rsidR="000D5980" w:rsidRPr="00835D90">
              <w:t>0</w:t>
            </w:r>
          </w:p>
        </w:tc>
        <w:tc>
          <w:tcPr>
            <w:tcW w:w="1802" w:type="dxa"/>
            <w:tcBorders>
              <w:left w:val="nil"/>
              <w:bottom w:val="nil"/>
              <w:right w:val="nil"/>
            </w:tcBorders>
          </w:tcPr>
          <w:p w14:paraId="538AD917" w14:textId="69E49E14" w:rsidR="00664A30" w:rsidRPr="00835D90" w:rsidRDefault="00826642" w:rsidP="00560870">
            <w:pPr>
              <w:pStyle w:val="Paragraph"/>
            </w:pPr>
            <w:r w:rsidRPr="00835D90">
              <w:t>1.00</w:t>
            </w:r>
          </w:p>
        </w:tc>
        <w:tc>
          <w:tcPr>
            <w:tcW w:w="1802" w:type="dxa"/>
            <w:tcBorders>
              <w:left w:val="nil"/>
              <w:bottom w:val="nil"/>
            </w:tcBorders>
          </w:tcPr>
          <w:p w14:paraId="10B72CE3" w14:textId="3CA70923" w:rsidR="00664A30" w:rsidRPr="00835D90" w:rsidRDefault="00826642" w:rsidP="00560870">
            <w:pPr>
              <w:pStyle w:val="Paragraph"/>
            </w:pPr>
            <w:r w:rsidRPr="00835D90">
              <w:t>2893</w:t>
            </w:r>
          </w:p>
        </w:tc>
      </w:tr>
      <w:tr w:rsidR="00664A30" w:rsidRPr="00835D90" w14:paraId="030AFE47" w14:textId="77777777" w:rsidTr="00CC21B2">
        <w:tc>
          <w:tcPr>
            <w:tcW w:w="1802" w:type="dxa"/>
            <w:tcBorders>
              <w:top w:val="nil"/>
              <w:bottom w:val="nil"/>
              <w:right w:val="nil"/>
            </w:tcBorders>
          </w:tcPr>
          <w:p w14:paraId="1A560E14" w14:textId="0BDAC55E" w:rsidR="00664A30" w:rsidRPr="00835D90" w:rsidRDefault="00BB1B35" w:rsidP="00560870">
            <w:pPr>
              <w:pStyle w:val="Paragraph"/>
              <w:ind w:firstLine="0"/>
            </w:pPr>
            <w:r w:rsidRPr="00835D90">
              <w:t>Daily switches between windows</w:t>
            </w:r>
          </w:p>
        </w:tc>
        <w:tc>
          <w:tcPr>
            <w:tcW w:w="1802" w:type="dxa"/>
            <w:tcBorders>
              <w:top w:val="nil"/>
              <w:left w:val="nil"/>
              <w:bottom w:val="nil"/>
              <w:right w:val="nil"/>
            </w:tcBorders>
          </w:tcPr>
          <w:p w14:paraId="7266D135" w14:textId="6834737E" w:rsidR="00664A30" w:rsidRPr="00835D90" w:rsidRDefault="00561421" w:rsidP="00560870">
            <w:pPr>
              <w:pStyle w:val="Paragraph"/>
            </w:pPr>
            <w:r w:rsidRPr="00835D90">
              <w:t>829.5</w:t>
            </w:r>
            <w:r w:rsidR="00BF43B6" w:rsidRPr="00835D90">
              <w:t xml:space="preserve"> (</w:t>
            </w:r>
            <w:r w:rsidRPr="00835D90">
              <w:t>422.85</w:t>
            </w:r>
            <w:r w:rsidR="00BF43B6" w:rsidRPr="00835D90">
              <w:t>)</w:t>
            </w:r>
          </w:p>
        </w:tc>
        <w:tc>
          <w:tcPr>
            <w:tcW w:w="1802" w:type="dxa"/>
            <w:tcBorders>
              <w:top w:val="nil"/>
              <w:left w:val="nil"/>
              <w:bottom w:val="nil"/>
              <w:right w:val="nil"/>
            </w:tcBorders>
          </w:tcPr>
          <w:p w14:paraId="6D74C414" w14:textId="24AB2638" w:rsidR="00664A30" w:rsidRPr="00835D90" w:rsidRDefault="00B64123" w:rsidP="00560870">
            <w:pPr>
              <w:pStyle w:val="Paragraph"/>
            </w:pPr>
            <w:r w:rsidRPr="00835D90">
              <w:t>843</w:t>
            </w:r>
          </w:p>
        </w:tc>
        <w:tc>
          <w:tcPr>
            <w:tcW w:w="1802" w:type="dxa"/>
            <w:tcBorders>
              <w:top w:val="nil"/>
              <w:left w:val="nil"/>
              <w:bottom w:val="nil"/>
              <w:right w:val="nil"/>
            </w:tcBorders>
          </w:tcPr>
          <w:p w14:paraId="33932DC6" w14:textId="0EB72119" w:rsidR="00664A30" w:rsidRPr="00835D90" w:rsidRDefault="00B64123" w:rsidP="00560870">
            <w:pPr>
              <w:pStyle w:val="Paragraph"/>
            </w:pPr>
            <w:r w:rsidRPr="00835D90">
              <w:t>9</w:t>
            </w:r>
          </w:p>
        </w:tc>
        <w:tc>
          <w:tcPr>
            <w:tcW w:w="1802" w:type="dxa"/>
            <w:tcBorders>
              <w:top w:val="nil"/>
              <w:left w:val="nil"/>
              <w:bottom w:val="nil"/>
            </w:tcBorders>
          </w:tcPr>
          <w:p w14:paraId="304FDE2C" w14:textId="6852098D" w:rsidR="00664A30" w:rsidRPr="00835D90" w:rsidRDefault="00B64123" w:rsidP="00560870">
            <w:pPr>
              <w:pStyle w:val="Paragraph"/>
            </w:pPr>
            <w:r w:rsidRPr="00835D90">
              <w:t>1741</w:t>
            </w:r>
          </w:p>
        </w:tc>
      </w:tr>
      <w:tr w:rsidR="00CC21B2" w:rsidRPr="00835D90" w14:paraId="07E480E5" w14:textId="77777777" w:rsidTr="002F35E1">
        <w:tc>
          <w:tcPr>
            <w:tcW w:w="1802" w:type="dxa"/>
            <w:tcBorders>
              <w:top w:val="nil"/>
              <w:bottom w:val="nil"/>
              <w:right w:val="nil"/>
            </w:tcBorders>
          </w:tcPr>
          <w:p w14:paraId="0A6C10A3" w14:textId="57E0B611" w:rsidR="00CC21B2" w:rsidRPr="00835D90" w:rsidRDefault="00CC21B2" w:rsidP="00560870">
            <w:pPr>
              <w:pStyle w:val="Paragraph"/>
              <w:ind w:firstLine="0"/>
            </w:pPr>
            <w:r w:rsidRPr="00835D90">
              <w:t>Non-digital interruption durations (s)</w:t>
            </w:r>
          </w:p>
        </w:tc>
        <w:tc>
          <w:tcPr>
            <w:tcW w:w="1802" w:type="dxa"/>
            <w:tcBorders>
              <w:top w:val="nil"/>
              <w:left w:val="nil"/>
              <w:bottom w:val="nil"/>
              <w:right w:val="nil"/>
            </w:tcBorders>
          </w:tcPr>
          <w:p w14:paraId="6EC6F3AF" w14:textId="0E3278BF" w:rsidR="00CC21B2" w:rsidRPr="00835D90" w:rsidRDefault="00BE2976" w:rsidP="00560870">
            <w:pPr>
              <w:pStyle w:val="Paragraph"/>
            </w:pPr>
            <w:r w:rsidRPr="00835D90">
              <w:t>1741.09</w:t>
            </w:r>
            <w:r w:rsidR="00150624" w:rsidRPr="00835D90">
              <w:t xml:space="preserve"> </w:t>
            </w:r>
            <w:r w:rsidR="001905A4" w:rsidRPr="00835D90">
              <w:t>(</w:t>
            </w:r>
            <w:r w:rsidRPr="00835D90">
              <w:t>1886.17</w:t>
            </w:r>
            <w:r w:rsidR="001905A4" w:rsidRPr="00835D90">
              <w:t>)</w:t>
            </w:r>
          </w:p>
        </w:tc>
        <w:tc>
          <w:tcPr>
            <w:tcW w:w="1802" w:type="dxa"/>
            <w:tcBorders>
              <w:top w:val="nil"/>
              <w:left w:val="nil"/>
              <w:bottom w:val="nil"/>
              <w:right w:val="nil"/>
            </w:tcBorders>
          </w:tcPr>
          <w:p w14:paraId="617F82CC" w14:textId="477B101B" w:rsidR="00CC21B2" w:rsidRPr="00835D90" w:rsidRDefault="002436E3" w:rsidP="00560870">
            <w:pPr>
              <w:pStyle w:val="Paragraph"/>
            </w:pPr>
            <w:r w:rsidRPr="00835D90">
              <w:t>992</w:t>
            </w:r>
            <w:r w:rsidR="003A4AB3" w:rsidRPr="00835D90">
              <w:t>.5</w:t>
            </w:r>
          </w:p>
        </w:tc>
        <w:tc>
          <w:tcPr>
            <w:tcW w:w="1802" w:type="dxa"/>
            <w:tcBorders>
              <w:top w:val="nil"/>
              <w:left w:val="nil"/>
              <w:bottom w:val="nil"/>
              <w:right w:val="nil"/>
            </w:tcBorders>
          </w:tcPr>
          <w:p w14:paraId="73C9C09F" w14:textId="707190AC" w:rsidR="00CC21B2" w:rsidRPr="00835D90" w:rsidRDefault="00F40B26" w:rsidP="00560870">
            <w:pPr>
              <w:pStyle w:val="Paragraph"/>
            </w:pPr>
            <w:r w:rsidRPr="00835D90">
              <w:t>47</w:t>
            </w:r>
            <w:r w:rsidR="009E133A" w:rsidRPr="00835D90">
              <w:t>.00</w:t>
            </w:r>
          </w:p>
        </w:tc>
        <w:tc>
          <w:tcPr>
            <w:tcW w:w="1802" w:type="dxa"/>
            <w:tcBorders>
              <w:top w:val="nil"/>
              <w:left w:val="nil"/>
              <w:bottom w:val="nil"/>
            </w:tcBorders>
          </w:tcPr>
          <w:p w14:paraId="1DEF7EE9" w14:textId="74B3E4CE" w:rsidR="00CC21B2" w:rsidRPr="00835D90" w:rsidRDefault="002436E3" w:rsidP="00560870">
            <w:pPr>
              <w:pStyle w:val="Paragraph"/>
            </w:pPr>
            <w:r w:rsidRPr="00835D90">
              <w:t>10457</w:t>
            </w:r>
          </w:p>
        </w:tc>
      </w:tr>
      <w:tr w:rsidR="002F35E1" w:rsidRPr="00835D90" w14:paraId="7595ABAA" w14:textId="77777777" w:rsidTr="00CE1EE1">
        <w:tc>
          <w:tcPr>
            <w:tcW w:w="1802" w:type="dxa"/>
            <w:tcBorders>
              <w:top w:val="nil"/>
              <w:right w:val="nil"/>
            </w:tcBorders>
          </w:tcPr>
          <w:p w14:paraId="775D31B4" w14:textId="09E780D6" w:rsidR="002F35E1" w:rsidRPr="00835D90" w:rsidRDefault="002F35E1" w:rsidP="00560870">
            <w:pPr>
              <w:pStyle w:val="Paragraph"/>
              <w:ind w:firstLine="0"/>
            </w:pPr>
            <w:r w:rsidRPr="00835D90">
              <w:t>Daily non-digital interruptions</w:t>
            </w:r>
          </w:p>
        </w:tc>
        <w:tc>
          <w:tcPr>
            <w:tcW w:w="1802" w:type="dxa"/>
            <w:tcBorders>
              <w:top w:val="nil"/>
              <w:left w:val="nil"/>
              <w:right w:val="nil"/>
            </w:tcBorders>
          </w:tcPr>
          <w:p w14:paraId="4D48C552" w14:textId="2CF80913" w:rsidR="002F35E1" w:rsidRPr="00835D90" w:rsidRDefault="009070AF" w:rsidP="00560870">
            <w:pPr>
              <w:pStyle w:val="Paragraph"/>
            </w:pPr>
            <w:r w:rsidRPr="00835D90">
              <w:t>2.74 (1.96)</w:t>
            </w:r>
          </w:p>
        </w:tc>
        <w:tc>
          <w:tcPr>
            <w:tcW w:w="1802" w:type="dxa"/>
            <w:tcBorders>
              <w:top w:val="nil"/>
              <w:left w:val="nil"/>
              <w:right w:val="nil"/>
            </w:tcBorders>
          </w:tcPr>
          <w:p w14:paraId="7BC6A93C" w14:textId="4280E23D" w:rsidR="002F35E1" w:rsidRPr="00835D90" w:rsidRDefault="009070AF" w:rsidP="00560870">
            <w:pPr>
              <w:pStyle w:val="Paragraph"/>
            </w:pPr>
            <w:r w:rsidRPr="00835D90">
              <w:t>2</w:t>
            </w:r>
          </w:p>
        </w:tc>
        <w:tc>
          <w:tcPr>
            <w:tcW w:w="1802" w:type="dxa"/>
            <w:tcBorders>
              <w:top w:val="nil"/>
              <w:left w:val="nil"/>
              <w:right w:val="nil"/>
            </w:tcBorders>
          </w:tcPr>
          <w:p w14:paraId="0F5769D2" w14:textId="2FCFA06F" w:rsidR="002F35E1" w:rsidRPr="00835D90" w:rsidRDefault="009070AF" w:rsidP="00560870">
            <w:pPr>
              <w:pStyle w:val="Paragraph"/>
            </w:pPr>
            <w:r w:rsidRPr="00835D90">
              <w:t>1</w:t>
            </w:r>
          </w:p>
        </w:tc>
        <w:tc>
          <w:tcPr>
            <w:tcW w:w="1802" w:type="dxa"/>
            <w:tcBorders>
              <w:top w:val="nil"/>
              <w:left w:val="nil"/>
            </w:tcBorders>
          </w:tcPr>
          <w:p w14:paraId="27835D0E" w14:textId="65740ACF" w:rsidR="002F35E1" w:rsidRPr="00835D90" w:rsidRDefault="009070AF" w:rsidP="00560870">
            <w:pPr>
              <w:pStyle w:val="Paragraph"/>
            </w:pPr>
            <w:r w:rsidRPr="00835D90">
              <w:t>7</w:t>
            </w:r>
          </w:p>
        </w:tc>
      </w:tr>
    </w:tbl>
    <w:p w14:paraId="5E242A01" w14:textId="6772957D" w:rsidR="0026285E" w:rsidRPr="00835D90" w:rsidRDefault="00C00FB5" w:rsidP="007C08EA">
      <w:pPr>
        <w:jc w:val="center"/>
      </w:pPr>
      <w:r w:rsidRPr="00835D90">
        <w:rPr>
          <w:noProof/>
          <w:lang w:eastAsia="en-GB"/>
        </w:rPr>
        <w:drawing>
          <wp:inline distT="0" distB="0" distL="0" distR="0" wp14:anchorId="31DDDB91" wp14:editId="3AC865B7">
            <wp:extent cx="3808918" cy="2067951"/>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817" cy="2073868"/>
                    </a:xfrm>
                    <a:prstGeom prst="rect">
                      <a:avLst/>
                    </a:prstGeom>
                  </pic:spPr>
                </pic:pic>
              </a:graphicData>
            </a:graphic>
          </wp:inline>
        </w:drawing>
      </w:r>
    </w:p>
    <w:p w14:paraId="4812C292" w14:textId="29352296" w:rsidR="00FB0C62" w:rsidRPr="00835D90" w:rsidRDefault="0026285E" w:rsidP="006246BE">
      <w:pPr>
        <w:pStyle w:val="Caption"/>
      </w:pPr>
      <w:bookmarkStart w:id="505" w:name="_Ref503272305"/>
      <w:r w:rsidRPr="00835D90">
        <w:t xml:space="preserve">Figure </w:t>
      </w:r>
      <w:fldSimple w:instr=" SEQ Figure \* ARABIC ">
        <w:r w:rsidR="006246BE" w:rsidRPr="00835D90">
          <w:rPr>
            <w:noProof/>
          </w:rPr>
          <w:t>8</w:t>
        </w:r>
      </w:fldSimple>
      <w:bookmarkEnd w:id="505"/>
      <w:r w:rsidRPr="00835D90">
        <w:t xml:space="preserve">. </w:t>
      </w:r>
      <w:r w:rsidR="0081669A" w:rsidRPr="00835D90">
        <w:t xml:space="preserve">Distribution of </w:t>
      </w:r>
      <w:r w:rsidR="00BB79AC" w:rsidRPr="00835D90">
        <w:t>9</w:t>
      </w:r>
      <w:r w:rsidR="00A51C5D" w:rsidRPr="00835D90">
        <w:t>5</w:t>
      </w:r>
      <w:r w:rsidR="00BB79AC" w:rsidRPr="00835D90">
        <w:t xml:space="preserve">% of window focus durations; </w:t>
      </w:r>
      <w:r w:rsidR="00B77459" w:rsidRPr="00835D90">
        <w:t xml:space="preserve">the total distribution </w:t>
      </w:r>
      <w:r w:rsidR="00DC46B0" w:rsidRPr="00835D90">
        <w:t>goes</w:t>
      </w:r>
      <w:r w:rsidR="009750B5" w:rsidRPr="00835D90">
        <w:t xml:space="preserve"> up to 2893 seconds (48 minutes). </w:t>
      </w:r>
    </w:p>
    <w:p w14:paraId="7A18D739" w14:textId="77777777" w:rsidR="002D3485" w:rsidRPr="00835D90" w:rsidRDefault="00527946" w:rsidP="002D3485">
      <w:pPr>
        <w:keepNext/>
        <w:jc w:val="center"/>
      </w:pPr>
      <w:r w:rsidRPr="00835D90">
        <w:rPr>
          <w:noProof/>
          <w:lang w:eastAsia="en-GB"/>
        </w:rPr>
        <w:drawing>
          <wp:inline distT="0" distB="0" distL="0" distR="0" wp14:anchorId="61EB5DBC" wp14:editId="3E9EE983">
            <wp:extent cx="3221501" cy="179361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eline-durSwitches.pdf"/>
                    <pic:cNvPicPr/>
                  </pic:nvPicPr>
                  <pic:blipFill>
                    <a:blip r:embed="rId20">
                      <a:extLst>
                        <a:ext uri="{28A0092B-C50C-407E-A947-70E740481C1C}">
                          <a14:useLocalDpi xmlns:a14="http://schemas.microsoft.com/office/drawing/2010/main" val="0"/>
                        </a:ext>
                      </a:extLst>
                    </a:blip>
                    <a:stretch>
                      <a:fillRect/>
                    </a:stretch>
                  </pic:blipFill>
                  <pic:spPr>
                    <a:xfrm>
                      <a:off x="0" y="0"/>
                      <a:ext cx="3231958" cy="1799434"/>
                    </a:xfrm>
                    <a:prstGeom prst="rect">
                      <a:avLst/>
                    </a:prstGeom>
                  </pic:spPr>
                </pic:pic>
              </a:graphicData>
            </a:graphic>
          </wp:inline>
        </w:drawing>
      </w:r>
    </w:p>
    <w:p w14:paraId="20D2DFA2" w14:textId="391FC31E" w:rsidR="006863B3" w:rsidRPr="00835D90" w:rsidRDefault="002D3485" w:rsidP="006246BE">
      <w:pPr>
        <w:pStyle w:val="Caption"/>
      </w:pPr>
      <w:bookmarkStart w:id="506" w:name="_Ref510885223"/>
      <w:r w:rsidRPr="00835D90">
        <w:t xml:space="preserve">Figure </w:t>
      </w:r>
      <w:fldSimple w:instr=" SEQ Figure \* ARABIC ">
        <w:r w:rsidR="006246BE" w:rsidRPr="00835D90">
          <w:rPr>
            <w:noProof/>
          </w:rPr>
          <w:t>9</w:t>
        </w:r>
      </w:fldSimple>
      <w:bookmarkEnd w:id="506"/>
      <w:r w:rsidR="00FA0B90" w:rsidRPr="00835D90">
        <w:t>. Average w</w:t>
      </w:r>
      <w:r w:rsidRPr="00835D90">
        <w:t>indow focus durations during the study.</w:t>
      </w:r>
    </w:p>
    <w:p w14:paraId="5E8B371A" w14:textId="77777777" w:rsidR="007B7F60" w:rsidRPr="00835D90" w:rsidRDefault="00527946" w:rsidP="007B7F60">
      <w:pPr>
        <w:keepNext/>
        <w:jc w:val="center"/>
      </w:pPr>
      <w:commentRangeStart w:id="507"/>
      <w:r w:rsidRPr="00835D90">
        <w:rPr>
          <w:noProof/>
          <w:lang w:eastAsia="en-GB"/>
        </w:rPr>
        <w:lastRenderedPageBreak/>
        <w:drawing>
          <wp:inline distT="0" distB="0" distL="0" distR="0" wp14:anchorId="06A200B6" wp14:editId="2BE3F2CE">
            <wp:extent cx="3220427" cy="193939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nrSwitches.pdf"/>
                    <pic:cNvPicPr/>
                  </pic:nvPicPr>
                  <pic:blipFill>
                    <a:blip r:embed="rId21">
                      <a:extLst>
                        <a:ext uri="{28A0092B-C50C-407E-A947-70E740481C1C}">
                          <a14:useLocalDpi xmlns:a14="http://schemas.microsoft.com/office/drawing/2010/main" val="0"/>
                        </a:ext>
                      </a:extLst>
                    </a:blip>
                    <a:stretch>
                      <a:fillRect/>
                    </a:stretch>
                  </pic:blipFill>
                  <pic:spPr>
                    <a:xfrm>
                      <a:off x="0" y="0"/>
                      <a:ext cx="3258341" cy="1962228"/>
                    </a:xfrm>
                    <a:prstGeom prst="rect">
                      <a:avLst/>
                    </a:prstGeom>
                  </pic:spPr>
                </pic:pic>
              </a:graphicData>
            </a:graphic>
          </wp:inline>
        </w:drawing>
      </w:r>
      <w:commentRangeEnd w:id="507"/>
      <w:r w:rsidR="00AD3238" w:rsidRPr="00835D90">
        <w:rPr>
          <w:rStyle w:val="CommentReference"/>
        </w:rPr>
        <w:commentReference w:id="507"/>
      </w:r>
    </w:p>
    <w:p w14:paraId="16E0BABB" w14:textId="5D68BD4D" w:rsidR="00527946" w:rsidRPr="00835D90" w:rsidRDefault="007B7F60" w:rsidP="006246BE">
      <w:pPr>
        <w:pStyle w:val="Caption"/>
      </w:pPr>
      <w:bookmarkStart w:id="508" w:name="_Ref510885232"/>
      <w:r w:rsidRPr="00835D90">
        <w:t xml:space="preserve">Figure </w:t>
      </w:r>
      <w:fldSimple w:instr=" SEQ Figure \* ARABIC ">
        <w:r w:rsidR="006246BE" w:rsidRPr="00835D90">
          <w:rPr>
            <w:noProof/>
          </w:rPr>
          <w:t>10</w:t>
        </w:r>
      </w:fldSimple>
      <w:bookmarkEnd w:id="508"/>
      <w:r w:rsidRPr="00835D90">
        <w:t xml:space="preserve">. </w:t>
      </w:r>
      <w:r w:rsidR="00796E52" w:rsidRPr="00835D90">
        <w:t>Average number</w:t>
      </w:r>
      <w:r w:rsidRPr="00835D90">
        <w:t xml:space="preserve"> of daily window switches during the study.</w:t>
      </w:r>
    </w:p>
    <w:p w14:paraId="46D059A8" w14:textId="3E9EAE4E" w:rsidR="00B8521F" w:rsidRPr="00835D90" w:rsidRDefault="006F77CF" w:rsidP="00B50CF0">
      <w:pPr>
        <w:pStyle w:val="Heading2"/>
        <w:rPr>
          <w:lang w:val="en-GB"/>
        </w:rPr>
      </w:pPr>
      <w:r w:rsidRPr="00835D90">
        <w:rPr>
          <w:lang w:val="en-GB"/>
        </w:rPr>
        <w:t xml:space="preserve">Awareness and </w:t>
      </w:r>
      <w:r w:rsidR="008D133B" w:rsidRPr="00835D90">
        <w:rPr>
          <w:lang w:val="en-GB"/>
        </w:rPr>
        <w:t>changing behaviour</w:t>
      </w:r>
    </w:p>
    <w:p w14:paraId="774DBA9D" w14:textId="60160392" w:rsidR="00C26106" w:rsidRPr="00835D90" w:rsidRDefault="00C26106" w:rsidP="0020087F">
      <w:pPr>
        <w:pStyle w:val="Paragraph"/>
        <w:ind w:firstLine="0"/>
      </w:pPr>
      <w:r w:rsidRPr="00835D90">
        <w:t xml:space="preserve">Participants </w:t>
      </w:r>
      <w:r w:rsidR="00BC17A0" w:rsidRPr="00835D90">
        <w:t>were largely aware they in</w:t>
      </w:r>
      <w:r w:rsidR="00DF3326" w:rsidRPr="00835D90">
        <w:t>terrupted their work frequently</w:t>
      </w:r>
      <w:r w:rsidR="00BC17A0" w:rsidRPr="00835D90">
        <w:t xml:space="preserve"> and </w:t>
      </w:r>
      <w:r w:rsidRPr="00835D90">
        <w:t xml:space="preserve">considered </w:t>
      </w:r>
      <w:r w:rsidR="003F3886" w:rsidRPr="00835D90">
        <w:t>it the nature</w:t>
      </w:r>
      <w:r w:rsidR="0057459A" w:rsidRPr="00835D90">
        <w:t xml:space="preserve"> of their job:</w:t>
      </w:r>
      <w:r w:rsidRPr="00835D90">
        <w:t xml:space="preserve"> they </w:t>
      </w:r>
      <w:r w:rsidR="00B75FC8" w:rsidRPr="00835D90">
        <w:t xml:space="preserve">regularly </w:t>
      </w:r>
      <w:r w:rsidR="00DF3326" w:rsidRPr="00835D90">
        <w:t>had to stop</w:t>
      </w:r>
      <w:r w:rsidR="00B75FC8" w:rsidRPr="00835D90">
        <w:t xml:space="preserve"> their work</w:t>
      </w:r>
      <w:r w:rsidRPr="00835D90">
        <w:t xml:space="preserve"> to look up t</w:t>
      </w:r>
      <w:r w:rsidR="0054257C" w:rsidRPr="00835D90">
        <w:t xml:space="preserve">ask-related information, and had to </w:t>
      </w:r>
      <w:r w:rsidRPr="00835D90">
        <w:t xml:space="preserve">address ad-hoc queries and requests from their department. </w:t>
      </w:r>
      <w:r w:rsidR="00F8267C" w:rsidRPr="00835D90">
        <w:t xml:space="preserve">Some interruptions were hard to avoid because they were urgent, important, or necessary to progress with work. </w:t>
      </w:r>
      <w:r w:rsidRPr="00835D90">
        <w:t xml:space="preserve">The extension however made participants realise </w:t>
      </w:r>
      <w:r w:rsidR="00276C72" w:rsidRPr="00835D90">
        <w:t>they were unaware</w:t>
      </w:r>
      <w:r w:rsidRPr="00835D90">
        <w:t xml:space="preserve"> </w:t>
      </w:r>
      <w:r w:rsidR="005052A0" w:rsidRPr="00835D90">
        <w:t xml:space="preserve">these interruptions were </w:t>
      </w:r>
      <w:r w:rsidRPr="00835D90">
        <w:t>much longer than they</w:t>
      </w:r>
      <w:r w:rsidR="002F5251" w:rsidRPr="00835D90">
        <w:t xml:space="preserve"> </w:t>
      </w:r>
      <w:r w:rsidR="00CA72B2" w:rsidRPr="00835D90">
        <w:t>considered</w:t>
      </w:r>
      <w:r w:rsidR="002F5251" w:rsidRPr="00835D90">
        <w:t xml:space="preserve"> </w:t>
      </w:r>
      <w:r w:rsidR="00E403FF" w:rsidRPr="00835D90">
        <w:t>necessary</w:t>
      </w:r>
      <w:r w:rsidRPr="00835D90">
        <w:t>. The notification was a trigger to then reflect on the reasons for this:</w:t>
      </w:r>
    </w:p>
    <w:p w14:paraId="7BFD0EBF" w14:textId="0B119409" w:rsidR="00C26106" w:rsidRPr="00835D90" w:rsidRDefault="00C26106" w:rsidP="00281E91">
      <w:pPr>
        <w:pStyle w:val="Quote"/>
      </w:pPr>
      <w:r w:rsidRPr="00835D90">
        <w:t>“It's a shock, because I knew it was bad, I didn't think it was that bad. (…) So it's reflecting on, actually, a two-minute task is turning into a 15-20 minute task - why is that? (…) Why? But again, it's distractions.” (P9)</w:t>
      </w:r>
    </w:p>
    <w:p w14:paraId="362B9D03" w14:textId="7F4AF252" w:rsidR="00C26106" w:rsidRPr="00835D90" w:rsidRDefault="009654B8" w:rsidP="00560870">
      <w:pPr>
        <w:pStyle w:val="Paragraph"/>
      </w:pPr>
      <w:r w:rsidRPr="00835D90">
        <w:t xml:space="preserve">If they realised </w:t>
      </w:r>
      <w:r w:rsidR="007B0C80" w:rsidRPr="00835D90">
        <w:t>upon ref</w:t>
      </w:r>
      <w:r w:rsidR="001A0B38" w:rsidRPr="00835D90">
        <w:t xml:space="preserve">lection that </w:t>
      </w:r>
      <w:r w:rsidR="004F092D" w:rsidRPr="00835D90">
        <w:t xml:space="preserve">they were distracted by irrelevant activities </w:t>
      </w:r>
      <w:r w:rsidR="00892341" w:rsidRPr="00835D90">
        <w:t>during these interruptions</w:t>
      </w:r>
      <w:r w:rsidR="007B0C80" w:rsidRPr="00835D90">
        <w:t>,</w:t>
      </w:r>
      <w:r w:rsidR="00E621DC" w:rsidRPr="00835D90">
        <w:t xml:space="preserve"> participants tried to </w:t>
      </w:r>
      <w:r w:rsidR="001A0B38" w:rsidRPr="00835D90">
        <w:t xml:space="preserve">avoid these activities and </w:t>
      </w:r>
      <w:r w:rsidR="00AB011A" w:rsidRPr="00835D90">
        <w:t>focus</w:t>
      </w:r>
      <w:r w:rsidR="00B174B2" w:rsidRPr="00835D90">
        <w:t xml:space="preserve"> on the goal of the interruption, </w:t>
      </w:r>
      <w:r w:rsidR="00BC1C16" w:rsidRPr="00835D90">
        <w:t>for example by</w:t>
      </w:r>
      <w:r w:rsidR="00B174B2" w:rsidRPr="00835D90">
        <w:t xml:space="preserve"> set</w:t>
      </w:r>
      <w:r w:rsidR="00BC1C16" w:rsidRPr="00835D90">
        <w:t>ting</w:t>
      </w:r>
      <w:r w:rsidR="00B174B2" w:rsidRPr="00835D90">
        <w:t xml:space="preserve"> a</w:t>
      </w:r>
      <w:r w:rsidR="00EC4E9C" w:rsidRPr="00835D90">
        <w:t>n explicit</w:t>
      </w:r>
      <w:r w:rsidR="00B174B2" w:rsidRPr="00835D90">
        <w:t xml:space="preserve"> time limit for themselves</w:t>
      </w:r>
      <w:r w:rsidR="0080323A" w:rsidRPr="00835D90">
        <w:t>:</w:t>
      </w:r>
    </w:p>
    <w:p w14:paraId="63CEC712" w14:textId="306C50B9" w:rsidR="005052A0" w:rsidRPr="00835D90" w:rsidRDefault="00951EDE" w:rsidP="005052A0">
      <w:pPr>
        <w:pStyle w:val="Quote"/>
      </w:pPr>
      <w:r w:rsidRPr="00835D90">
        <w:t xml:space="preserve"> “It </w:t>
      </w:r>
      <w:r w:rsidR="005052A0" w:rsidRPr="00835D90">
        <w:t>would give me a chance to maybe cut out some stuff that I felt wasn’t really relevant. (…) I spent an hour yesterday on Google, what was I doing? It’s like surfing the net, but it’s not, because you’re looking for something in particular. (…) OK, I’m going to make sure that I only spend twenty minutes</w:t>
      </w:r>
      <w:r w:rsidR="00512FF7" w:rsidRPr="00835D90">
        <w:t xml:space="preserve"> on Google.” </w:t>
      </w:r>
      <w:r w:rsidR="005052A0" w:rsidRPr="00835D90">
        <w:t>(P6)</w:t>
      </w:r>
    </w:p>
    <w:p w14:paraId="7EDA66EE" w14:textId="598FA989" w:rsidR="00C26106" w:rsidRPr="00835D90" w:rsidRDefault="00F8267C" w:rsidP="00560870">
      <w:pPr>
        <w:pStyle w:val="Paragraph"/>
      </w:pPr>
      <w:r w:rsidRPr="00835D90">
        <w:t xml:space="preserve">Some interruptions were not urgent, but participants were used to addressing them </w:t>
      </w:r>
      <w:r w:rsidR="00963328" w:rsidRPr="00835D90">
        <w:t>anyway</w:t>
      </w:r>
      <w:r w:rsidRPr="00835D90">
        <w:t xml:space="preserve"> </w:t>
      </w:r>
      <w:r w:rsidR="007E0C52" w:rsidRPr="00835D90">
        <w:t>if</w:t>
      </w:r>
      <w:r w:rsidRPr="00835D90">
        <w:t xml:space="preserve"> they were presumed to be ‘quick and easy’, so they did not have to remind themselves to attend to it later</w:t>
      </w:r>
      <w:r w:rsidR="003D1320" w:rsidRPr="00835D90">
        <w:t>.</w:t>
      </w:r>
      <w:r w:rsidR="00C26106" w:rsidRPr="00835D90">
        <w:t xml:space="preserve"> </w:t>
      </w:r>
      <w:r w:rsidR="003D171B" w:rsidRPr="00835D90">
        <w:t xml:space="preserve">The </w:t>
      </w:r>
      <w:r w:rsidR="000118D0" w:rsidRPr="00835D90">
        <w:t>notification</w:t>
      </w:r>
      <w:r w:rsidR="003D171B" w:rsidRPr="00835D90">
        <w:t xml:space="preserve"> however made participants </w:t>
      </w:r>
      <w:r w:rsidR="00B9556F" w:rsidRPr="00835D90">
        <w:t>reflect on the occurrence</w:t>
      </w:r>
      <w:r w:rsidR="00B0413E" w:rsidRPr="00835D90">
        <w:t xml:space="preserve"> and actual length</w:t>
      </w:r>
      <w:r w:rsidR="00B9556F" w:rsidRPr="00835D90">
        <w:t xml:space="preserve"> of these interruptions, and</w:t>
      </w:r>
      <w:r w:rsidR="00C26106" w:rsidRPr="00835D90">
        <w:t xml:space="preserve"> whether they always needed to addre</w:t>
      </w:r>
      <w:r w:rsidR="00261435" w:rsidRPr="00835D90">
        <w:t>ss each interruption immediately</w:t>
      </w:r>
      <w:r w:rsidR="00BC1391" w:rsidRPr="00835D90">
        <w:t>:</w:t>
      </w:r>
    </w:p>
    <w:p w14:paraId="32587818" w14:textId="7117A99E" w:rsidR="006A21A4" w:rsidRPr="00835D90" w:rsidRDefault="00EA1A26" w:rsidP="006A21A4">
      <w:pPr>
        <w:pStyle w:val="Quote"/>
      </w:pPr>
      <w:r w:rsidRPr="00835D90">
        <w:t xml:space="preserve"> </w:t>
      </w:r>
      <w:r w:rsidR="006A21A4" w:rsidRPr="00835D90">
        <w:t>“</w:t>
      </w:r>
      <w:r w:rsidR="00F23D1D" w:rsidRPr="00835D90">
        <w:t xml:space="preserve">It made me realise how long I was spending, spending/wasting, doing other stuff. </w:t>
      </w:r>
      <w:r w:rsidR="006A21A4" w:rsidRPr="00835D90">
        <w:t>I think it affected me in the sense that I wanted to take fewer breaks. Well, by breaks I mean, it’s just going to do something and then ending up chatting with someone.” (P3)</w:t>
      </w:r>
    </w:p>
    <w:p w14:paraId="4AF59E92" w14:textId="4BD128AC" w:rsidR="00352BBE" w:rsidRPr="00835D90" w:rsidRDefault="00352BBE" w:rsidP="00352BBE">
      <w:pPr>
        <w:pStyle w:val="Quote"/>
      </w:pPr>
      <w:r w:rsidRPr="00835D90">
        <w:t>“I need to work on time management and (…) not spending my whole day answering irrelevant queries.” (P9)</w:t>
      </w:r>
    </w:p>
    <w:p w14:paraId="4F398545" w14:textId="28C214F7" w:rsidR="00643F44" w:rsidRPr="00835D90" w:rsidRDefault="00A36EBB" w:rsidP="003B76DB">
      <w:pPr>
        <w:pStyle w:val="Heading2"/>
        <w:rPr>
          <w:lang w:val="en-GB"/>
        </w:rPr>
      </w:pPr>
      <w:r w:rsidRPr="00835D90">
        <w:rPr>
          <w:lang w:val="en-GB"/>
        </w:rPr>
        <w:t>Effectiveness</w:t>
      </w:r>
      <w:r w:rsidR="00AE7015" w:rsidRPr="00835D90">
        <w:rPr>
          <w:lang w:val="en-GB"/>
        </w:rPr>
        <w:t xml:space="preserve"> of time feedback for different types </w:t>
      </w:r>
      <w:r w:rsidR="003B76DB" w:rsidRPr="00835D90">
        <w:rPr>
          <w:lang w:val="en-GB"/>
        </w:rPr>
        <w:t>of i</w:t>
      </w:r>
      <w:r w:rsidR="00643F44" w:rsidRPr="00835D90">
        <w:rPr>
          <w:lang w:val="en-GB"/>
        </w:rPr>
        <w:t>nterruption</w:t>
      </w:r>
    </w:p>
    <w:p w14:paraId="3B710F1D" w14:textId="1BC41691" w:rsidR="003B77A9" w:rsidRPr="00835D90" w:rsidRDefault="003A3C00" w:rsidP="0020087F">
      <w:pPr>
        <w:pStyle w:val="Paragraph"/>
        <w:ind w:firstLine="0"/>
      </w:pPr>
      <w:r w:rsidRPr="00835D90">
        <w:t>P</w:t>
      </w:r>
      <w:r w:rsidR="00E1127F" w:rsidRPr="00835D90">
        <w:t xml:space="preserve">articipants found the feedback </w:t>
      </w:r>
      <w:r w:rsidR="004613B9" w:rsidRPr="00835D90">
        <w:t xml:space="preserve">especially </w:t>
      </w:r>
      <w:r w:rsidR="00E1127F" w:rsidRPr="00835D90">
        <w:t>useful</w:t>
      </w:r>
      <w:r w:rsidR="00B65C77" w:rsidRPr="00835D90">
        <w:t xml:space="preserve"> </w:t>
      </w:r>
      <w:r w:rsidR="006D0DD0" w:rsidRPr="00835D90">
        <w:t>when they switched to</w:t>
      </w:r>
      <w:r w:rsidR="00B65C77" w:rsidRPr="00835D90">
        <w:t xml:space="preserve"> sources</w:t>
      </w:r>
      <w:r w:rsidR="00F7362F" w:rsidRPr="00835D90">
        <w:t xml:space="preserve"> they knew </w:t>
      </w:r>
      <w:r w:rsidR="00701E1F" w:rsidRPr="00835D90">
        <w:t>were</w:t>
      </w:r>
      <w:r w:rsidR="00F7362F" w:rsidRPr="00835D90">
        <w:t xml:space="preserve"> distracting</w:t>
      </w:r>
      <w:r w:rsidR="003B77A9" w:rsidRPr="00835D90">
        <w:t xml:space="preserve">, </w:t>
      </w:r>
      <w:r w:rsidR="00634A1C" w:rsidRPr="00835D90">
        <w:t>for example</w:t>
      </w:r>
      <w:r w:rsidR="001435CF" w:rsidRPr="00835D90">
        <w:t xml:space="preserve"> </w:t>
      </w:r>
      <w:r w:rsidR="00C37A7D" w:rsidRPr="00835D90">
        <w:t>search engines, instan</w:t>
      </w:r>
      <w:r w:rsidR="003B77A9" w:rsidRPr="00835D90">
        <w:t>t messaging tools</w:t>
      </w:r>
      <w:r w:rsidR="001435CF" w:rsidRPr="00835D90">
        <w:t xml:space="preserve">, </w:t>
      </w:r>
      <w:r w:rsidR="006523FE" w:rsidRPr="00835D90">
        <w:t>and</w:t>
      </w:r>
      <w:r w:rsidR="001435CF" w:rsidRPr="00835D90">
        <w:t xml:space="preserve"> email</w:t>
      </w:r>
      <w:r w:rsidR="00FB7A70" w:rsidRPr="00835D90">
        <w:t xml:space="preserve">. </w:t>
      </w:r>
      <w:r w:rsidR="007F0455" w:rsidRPr="00835D90">
        <w:t>P</w:t>
      </w:r>
      <w:r w:rsidR="00964C5D" w:rsidRPr="00835D90">
        <w:t>articipants needed to access these sources</w:t>
      </w:r>
      <w:r w:rsidR="00FB7A70" w:rsidRPr="00835D90">
        <w:t xml:space="preserve"> for work, </w:t>
      </w:r>
      <w:r w:rsidR="007F0455" w:rsidRPr="00835D90">
        <w:t xml:space="preserve">so </w:t>
      </w:r>
      <w:r w:rsidR="00476238" w:rsidRPr="00835D90">
        <w:t>it was difficult to</w:t>
      </w:r>
      <w:r w:rsidR="00371497" w:rsidRPr="00835D90">
        <w:t xml:space="preserve"> </w:t>
      </w:r>
      <w:r w:rsidR="00852AB9" w:rsidRPr="00835D90">
        <w:t>avoid</w:t>
      </w:r>
      <w:r w:rsidR="00BF2107" w:rsidRPr="00835D90">
        <w:t xml:space="preserve"> </w:t>
      </w:r>
      <w:r w:rsidR="001B027B" w:rsidRPr="00835D90">
        <w:t>them</w:t>
      </w:r>
      <w:r w:rsidR="00B65C77" w:rsidRPr="00835D90">
        <w:t>:</w:t>
      </w:r>
    </w:p>
    <w:p w14:paraId="58296A1F" w14:textId="160DE391" w:rsidR="008C16BB" w:rsidRPr="00835D90" w:rsidRDefault="003B77A9" w:rsidP="001435CF">
      <w:pPr>
        <w:pStyle w:val="Quote"/>
      </w:pPr>
      <w:r w:rsidRPr="00835D90">
        <w:t>“As everyone says,</w:t>
      </w:r>
      <w:r w:rsidR="001435CF" w:rsidRPr="00835D90">
        <w:t xml:space="preserve"> </w:t>
      </w:r>
      <w:r w:rsidR="006523FE" w:rsidRPr="00835D90">
        <w:t>‘</w:t>
      </w:r>
      <w:r w:rsidR="001435CF" w:rsidRPr="00835D90">
        <w:t>we’ll just switch email off</w:t>
      </w:r>
      <w:r w:rsidR="006523FE" w:rsidRPr="00835D90">
        <w:t>’</w:t>
      </w:r>
      <w:r w:rsidRPr="00835D90">
        <w:t xml:space="preserve"> </w:t>
      </w:r>
      <w:r w:rsidR="001435CF" w:rsidRPr="00835D90">
        <w:t xml:space="preserve">(…). </w:t>
      </w:r>
      <w:r w:rsidRPr="00835D90">
        <w:t>But you can bet your life that there will come a moment in whatever task you’re doing you think: Oh! I have to open up email. And the moment you open up your email, that’s it.” (P2)</w:t>
      </w:r>
    </w:p>
    <w:p w14:paraId="63B0C8A4" w14:textId="1A186E39" w:rsidR="0085085A" w:rsidRPr="00835D90" w:rsidRDefault="008A4218" w:rsidP="00560870">
      <w:pPr>
        <w:pStyle w:val="Paragraph"/>
      </w:pPr>
      <w:r w:rsidRPr="00835D90">
        <w:t>Two participants</w:t>
      </w:r>
      <w:r w:rsidR="003E40FA" w:rsidRPr="00835D90">
        <w:t xml:space="preserve"> (P3, P7)</w:t>
      </w:r>
      <w:r w:rsidR="0085085A" w:rsidRPr="00835D90">
        <w:t xml:space="preserve"> found </w:t>
      </w:r>
      <w:r w:rsidR="00350B06" w:rsidRPr="00835D90">
        <w:t>the extension</w:t>
      </w:r>
      <w:r w:rsidR="0085085A" w:rsidRPr="00835D90">
        <w:t xml:space="preserve"> </w:t>
      </w:r>
      <w:r w:rsidR="003F66A1" w:rsidRPr="00835D90">
        <w:t>mostly</w:t>
      </w:r>
      <w:r w:rsidR="00FE62EF" w:rsidRPr="00835D90">
        <w:t xml:space="preserve"> </w:t>
      </w:r>
      <w:r w:rsidR="0085085A" w:rsidRPr="00835D90">
        <w:t xml:space="preserve">useful if they </w:t>
      </w:r>
      <w:r w:rsidR="008F43BC" w:rsidRPr="00835D90">
        <w:t>were about to interrupt</w:t>
      </w:r>
      <w:r w:rsidR="0085085A" w:rsidRPr="00835D90">
        <w:t xml:space="preserve"> themselves for non-work related activities, as the notification helped as a reminder to </w:t>
      </w:r>
      <w:r w:rsidR="00B64747" w:rsidRPr="00835D90">
        <w:t>either stay focused on the task, or to not spend too long on the interruption</w:t>
      </w:r>
      <w:r w:rsidR="0085085A" w:rsidRPr="00835D90">
        <w:t xml:space="preserve">. If they however </w:t>
      </w:r>
      <w:r w:rsidR="007851D1" w:rsidRPr="00835D90">
        <w:t>had</w:t>
      </w:r>
      <w:r w:rsidR="0085085A" w:rsidRPr="00835D90">
        <w:t xml:space="preserve"> to be in a different </w:t>
      </w:r>
      <w:r w:rsidR="003F66A1" w:rsidRPr="00835D90">
        <w:t xml:space="preserve">computer </w:t>
      </w:r>
      <w:r w:rsidR="0085085A" w:rsidRPr="00835D90">
        <w:t xml:space="preserve">window for a while as part of the task, the </w:t>
      </w:r>
      <w:r w:rsidR="00964CD3" w:rsidRPr="00835D90">
        <w:t>information</w:t>
      </w:r>
      <w:r w:rsidR="0085085A" w:rsidRPr="00835D90">
        <w:t xml:space="preserve"> was not </w:t>
      </w:r>
      <w:r w:rsidR="00CD4919" w:rsidRPr="00835D90">
        <w:t>c</w:t>
      </w:r>
      <w:r w:rsidR="000E6720" w:rsidRPr="00835D90">
        <w:t>onsidered</w:t>
      </w:r>
      <w:r w:rsidR="0085085A" w:rsidRPr="00835D90">
        <w:t xml:space="preserve"> </w:t>
      </w:r>
      <w:r w:rsidR="005B03EA" w:rsidRPr="00835D90">
        <w:t>useful</w:t>
      </w:r>
      <w:r w:rsidR="0085085A" w:rsidRPr="00835D90">
        <w:t>:</w:t>
      </w:r>
    </w:p>
    <w:p w14:paraId="100E206F" w14:textId="77777777" w:rsidR="0085085A" w:rsidRPr="00835D90" w:rsidRDefault="0085085A" w:rsidP="0085085A">
      <w:pPr>
        <w:pStyle w:val="Quote"/>
      </w:pPr>
      <w:r w:rsidRPr="00835D90">
        <w:t>“I think it'd be really, really useful, but not for necessary work tasks. (…) I’ve been spending 15 minutes on Moodle, and my main page is X or Y. I don’t care to go to that main page or not. So whether you could setup different ‘main’ pages… but then that would be complicated.” (P3)</w:t>
      </w:r>
    </w:p>
    <w:p w14:paraId="08FF0889" w14:textId="1D2B7F4C" w:rsidR="0085085A" w:rsidRPr="00835D90" w:rsidRDefault="00690E1A" w:rsidP="00560870">
      <w:pPr>
        <w:pStyle w:val="Paragraph"/>
      </w:pPr>
      <w:r w:rsidRPr="00835D90">
        <w:t xml:space="preserve">P7 was the only participant who, upon viewing the </w:t>
      </w:r>
      <w:r w:rsidR="008973E2" w:rsidRPr="00835D90">
        <w:t>time information</w:t>
      </w:r>
      <w:r w:rsidRPr="00835D90">
        <w:t>, was not surprised by the</w:t>
      </w:r>
      <w:r w:rsidR="0085085A" w:rsidRPr="00835D90">
        <w:t xml:space="preserve"> time she spent on</w:t>
      </w:r>
      <w:r w:rsidR="008C7B2B" w:rsidRPr="00835D90">
        <w:t xml:space="preserve"> work-related</w:t>
      </w:r>
      <w:r w:rsidR="0085085A" w:rsidRPr="00835D90">
        <w:t xml:space="preserve"> interruptions. She considered the amount of time necessary to complete her work and did not see any room to improve on this: </w:t>
      </w:r>
    </w:p>
    <w:p w14:paraId="4789D11F" w14:textId="7193C003" w:rsidR="0085085A" w:rsidRPr="00835D90" w:rsidRDefault="0085085A" w:rsidP="008C7B2B">
      <w:pPr>
        <w:pStyle w:val="Quote"/>
      </w:pPr>
      <w:r w:rsidRPr="00835D90">
        <w:t>“To me, it doesn't kind of make me think: 'Oeh, I've been away too long'. I just think: OK, well I'm roughly aware that I've been away for an hour (…), I don't see how it kind of links with being more productive. Unless I suppose, you're really easily distracted.“ (P7)</w:t>
      </w:r>
    </w:p>
    <w:p w14:paraId="1A34C232" w14:textId="722E8D83" w:rsidR="004E6BDC" w:rsidRPr="00835D90" w:rsidRDefault="00643F44" w:rsidP="00A510B8">
      <w:pPr>
        <w:pStyle w:val="Paragraph"/>
      </w:pPr>
      <w:r w:rsidRPr="00835D90">
        <w:t>Participants also dealt with interruptions</w:t>
      </w:r>
      <w:r w:rsidR="00421F0F" w:rsidRPr="00835D90">
        <w:t xml:space="preserve"> taking</w:t>
      </w:r>
      <w:r w:rsidRPr="00835D90">
        <w:t xml:space="preserve"> place outside of the computer</w:t>
      </w:r>
      <w:r w:rsidR="00857F0E" w:rsidRPr="00835D90">
        <w:t>: for example, participants were interrupted by their colleagues or phone calls, or interrupted themselves to print something off</w:t>
      </w:r>
      <w:r w:rsidR="00A510B8" w:rsidRPr="00835D90">
        <w:t xml:space="preserve">. </w:t>
      </w:r>
      <w:r w:rsidR="000B0304" w:rsidRPr="00835D90">
        <w:t xml:space="preserve">As with digital interruptions, </w:t>
      </w:r>
      <w:r w:rsidR="004E6BDC" w:rsidRPr="00835D90">
        <w:t xml:space="preserve">there was </w:t>
      </w:r>
      <w:r w:rsidR="00D10AC1" w:rsidRPr="00835D90">
        <w:t xml:space="preserve">again </w:t>
      </w:r>
      <w:r w:rsidR="004E6BDC" w:rsidRPr="00835D90">
        <w:t xml:space="preserve">no clear distinction between distracting and work-necessary sources, so participants could not always manage </w:t>
      </w:r>
      <w:r w:rsidR="00DD0EA7" w:rsidRPr="00835D90">
        <w:t xml:space="preserve">distracting </w:t>
      </w:r>
      <w:r w:rsidR="00192F82" w:rsidRPr="00835D90">
        <w:t>self-</w:t>
      </w:r>
      <w:r w:rsidR="004E6BDC" w:rsidRPr="00835D90">
        <w:t xml:space="preserve">interruptions by </w:t>
      </w:r>
      <w:r w:rsidR="00DD0EA7" w:rsidRPr="00835D90">
        <w:t>avoiding these during work:</w:t>
      </w:r>
    </w:p>
    <w:p w14:paraId="0DABFDD0" w14:textId="34C81D39" w:rsidR="004E6BDC" w:rsidRPr="00835D90" w:rsidRDefault="004E6BDC" w:rsidP="004E6BDC">
      <w:pPr>
        <w:pStyle w:val="Quote"/>
      </w:pPr>
      <w:r w:rsidRPr="00835D90">
        <w:lastRenderedPageBreak/>
        <w:t>“My phone is a distraction for me. (…) I put my phone in a tray under a load of documents. But then I’m in Whatsapp work groups. So I converse a lot with a professor via text.” (P9)</w:t>
      </w:r>
    </w:p>
    <w:p w14:paraId="5A11D895" w14:textId="4AE44F67" w:rsidR="00643F44" w:rsidRPr="00835D90" w:rsidRDefault="007B0FD0" w:rsidP="00560870">
      <w:pPr>
        <w:pStyle w:val="Paragraph"/>
      </w:pPr>
      <w:r w:rsidRPr="00835D90">
        <w:t>Because</w:t>
      </w:r>
      <w:r w:rsidR="000B1813" w:rsidRPr="00835D90">
        <w:t xml:space="preserve"> the extension </w:t>
      </w:r>
      <w:r w:rsidR="00851379" w:rsidRPr="00835D90">
        <w:t xml:space="preserve">only </w:t>
      </w:r>
      <w:r w:rsidR="000B1813" w:rsidRPr="00835D90">
        <w:t>provided</w:t>
      </w:r>
      <w:r w:rsidR="00841A26" w:rsidRPr="00835D90">
        <w:t xml:space="preserve"> time</w:t>
      </w:r>
      <w:r w:rsidR="000B1813" w:rsidRPr="00835D90">
        <w:t xml:space="preserve"> information about</w:t>
      </w:r>
      <w:r w:rsidR="00851379" w:rsidRPr="00835D90">
        <w:t xml:space="preserve"> digital</w:t>
      </w:r>
      <w:r w:rsidR="00184490" w:rsidRPr="00835D90">
        <w:t xml:space="preserve"> interruptions</w:t>
      </w:r>
      <w:r w:rsidR="00DA74DB" w:rsidRPr="00835D90">
        <w:t>, s</w:t>
      </w:r>
      <w:r w:rsidR="000B1813" w:rsidRPr="00835D90">
        <w:t>ome participants felt it provided an incomplete picture</w:t>
      </w:r>
      <w:r w:rsidR="00A003CA" w:rsidRPr="00835D90">
        <w:t xml:space="preserve"> of their interruption behaviour</w:t>
      </w:r>
      <w:r w:rsidR="00A5700E" w:rsidRPr="00835D90">
        <w:t xml:space="preserve">. </w:t>
      </w:r>
      <w:r w:rsidR="00643F44" w:rsidRPr="00835D90">
        <w:t xml:space="preserve">This is illustrated by </w:t>
      </w:r>
      <w:r w:rsidR="00070C48" w:rsidRPr="00835D90">
        <w:t xml:space="preserve">the following quote from </w:t>
      </w:r>
      <w:r w:rsidR="00643F44" w:rsidRPr="00835D90">
        <w:t>P2</w:t>
      </w:r>
      <w:r w:rsidR="00732EB6" w:rsidRPr="00835D90">
        <w:t xml:space="preserve"> who, upon making a digital interruption, </w:t>
      </w:r>
      <w:r w:rsidR="00643F44" w:rsidRPr="00835D90">
        <w:t xml:space="preserve">read in the extension that </w:t>
      </w:r>
      <w:r w:rsidR="009852A1" w:rsidRPr="00835D90">
        <w:t>there was no interruption data available yet:</w:t>
      </w:r>
      <w:r w:rsidR="00643F44" w:rsidRPr="00835D90">
        <w:t xml:space="preserve"> </w:t>
      </w:r>
    </w:p>
    <w:p w14:paraId="79AEA477" w14:textId="04FD3B8A" w:rsidR="00643F44" w:rsidRPr="00835D90" w:rsidRDefault="00643F44" w:rsidP="00E224E1">
      <w:pPr>
        <w:pStyle w:val="Quote"/>
      </w:pPr>
      <w:r w:rsidRPr="00835D90">
        <w:t>“That's when I sort of thought: 'Oh, that's not really saying much, is it?' Because it's not actually true. Because of course there were interruptions.” (P2)</w:t>
      </w:r>
    </w:p>
    <w:p w14:paraId="02F00980" w14:textId="783CFD9F" w:rsidR="00EE1C38" w:rsidRPr="00835D90" w:rsidRDefault="00F278B0" w:rsidP="00560870">
      <w:pPr>
        <w:pStyle w:val="Paragraph"/>
      </w:pPr>
      <w:r w:rsidRPr="00835D90">
        <w:t xml:space="preserve">ManicTime provided participants </w:t>
      </w:r>
      <w:r w:rsidR="00B12577" w:rsidRPr="00835D90">
        <w:t>with information</w:t>
      </w:r>
      <w:r w:rsidRPr="00835D90">
        <w:t xml:space="preserve"> on </w:t>
      </w:r>
      <w:r w:rsidR="00B12577" w:rsidRPr="00835D90">
        <w:t xml:space="preserve">their </w:t>
      </w:r>
      <w:r w:rsidRPr="00835D90">
        <w:t>non-digital interruptions, and p</w:t>
      </w:r>
      <w:r w:rsidR="00FA53C7" w:rsidRPr="00835D90">
        <w:t xml:space="preserve">articipants considered </w:t>
      </w:r>
      <w:r w:rsidR="00DC08E0" w:rsidRPr="00835D90">
        <w:t xml:space="preserve">this </w:t>
      </w:r>
      <w:r w:rsidR="00FA53C7" w:rsidRPr="00835D90">
        <w:t xml:space="preserve">a good complement to the </w:t>
      </w:r>
      <w:r w:rsidR="00AE37B3" w:rsidRPr="00835D90">
        <w:t>information</w:t>
      </w:r>
      <w:r w:rsidR="00AE4E8F" w:rsidRPr="00835D90">
        <w:t xml:space="preserve"> that the extension provided</w:t>
      </w:r>
      <w:r w:rsidR="00FA53C7" w:rsidRPr="00835D90">
        <w:t xml:space="preserve">. </w:t>
      </w:r>
      <w:r w:rsidR="00943E77" w:rsidRPr="00835D90">
        <w:t>If</w:t>
      </w:r>
      <w:r w:rsidR="00731C0D" w:rsidRPr="00835D90">
        <w:t xml:space="preserve"> the PC was inactive, and</w:t>
      </w:r>
      <w:r w:rsidR="00CA3B11" w:rsidRPr="00835D90">
        <w:t xml:space="preserve"> participants came back from inactivity, </w:t>
      </w:r>
      <w:r w:rsidR="009A6343" w:rsidRPr="00835D90">
        <w:t xml:space="preserve">ManicTime presented users with </w:t>
      </w:r>
      <w:r w:rsidR="00CA3B11" w:rsidRPr="00835D90">
        <w:t xml:space="preserve">a window </w:t>
      </w:r>
      <w:r w:rsidR="00731C0D" w:rsidRPr="00835D90">
        <w:t xml:space="preserve">on the screen </w:t>
      </w:r>
      <w:r w:rsidR="00B26A12" w:rsidRPr="00835D90">
        <w:t>saying how long they had been away for</w:t>
      </w:r>
      <w:r w:rsidR="00220E9F" w:rsidRPr="00835D90">
        <w:t xml:space="preserve"> (see </w:t>
      </w:r>
      <w:r w:rsidR="00220E9F" w:rsidRPr="00835D90">
        <w:rPr>
          <w:color w:val="4472C4" w:themeColor="accent1"/>
        </w:rPr>
        <w:fldChar w:fldCharType="begin"/>
      </w:r>
      <w:r w:rsidR="00220E9F" w:rsidRPr="00835D90">
        <w:rPr>
          <w:color w:val="4472C4" w:themeColor="accent1"/>
        </w:rPr>
        <w:instrText xml:space="preserve"> REF _Ref511320487 \h </w:instrText>
      </w:r>
      <w:r w:rsidR="00220E9F" w:rsidRPr="00835D90">
        <w:rPr>
          <w:color w:val="4472C4" w:themeColor="accent1"/>
        </w:rPr>
      </w:r>
      <w:r w:rsidR="00220E9F" w:rsidRPr="00835D90">
        <w:rPr>
          <w:color w:val="4472C4" w:themeColor="accent1"/>
        </w:rPr>
        <w:fldChar w:fldCharType="separate"/>
      </w:r>
      <w:r w:rsidR="00220E9F" w:rsidRPr="00835D90">
        <w:rPr>
          <w:color w:val="4472C4" w:themeColor="accent1"/>
        </w:rPr>
        <w:t xml:space="preserve">Figure </w:t>
      </w:r>
      <w:r w:rsidR="00220E9F" w:rsidRPr="00835D90">
        <w:rPr>
          <w:noProof/>
          <w:color w:val="4472C4" w:themeColor="accent1"/>
        </w:rPr>
        <w:t>11</w:t>
      </w:r>
      <w:r w:rsidR="00220E9F" w:rsidRPr="00835D90">
        <w:rPr>
          <w:color w:val="4472C4" w:themeColor="accent1"/>
        </w:rPr>
        <w:fldChar w:fldCharType="end"/>
      </w:r>
      <w:r w:rsidR="002109BB" w:rsidRPr="00835D90">
        <w:t>)</w:t>
      </w:r>
      <w:r w:rsidR="000015AF" w:rsidRPr="00835D90">
        <w:t xml:space="preserve">, and gave participants the option to </w:t>
      </w:r>
      <w:r w:rsidR="00F11B54" w:rsidRPr="00835D90">
        <w:t>write down</w:t>
      </w:r>
      <w:r w:rsidR="008F4DD0" w:rsidRPr="00835D90">
        <w:t xml:space="preserve"> what they </w:t>
      </w:r>
      <w:r w:rsidR="00D8439F" w:rsidRPr="00835D90">
        <w:t>had been</w:t>
      </w:r>
      <w:r w:rsidR="008F4DD0" w:rsidRPr="00835D90">
        <w:t xml:space="preserve"> doing</w:t>
      </w:r>
      <w:r w:rsidR="00877A84" w:rsidRPr="00835D90">
        <w:t xml:space="preserve"> while they were away.</w:t>
      </w:r>
    </w:p>
    <w:p w14:paraId="0110D215" w14:textId="77777777" w:rsidR="00E4063D" w:rsidRPr="00835D90" w:rsidRDefault="00E4063D" w:rsidP="00560870">
      <w:pPr>
        <w:pStyle w:val="Paragraph"/>
      </w:pPr>
    </w:p>
    <w:p w14:paraId="2BA4E715" w14:textId="77777777" w:rsidR="0083720F" w:rsidRPr="00835D90" w:rsidRDefault="008D2845" w:rsidP="0083720F">
      <w:pPr>
        <w:pStyle w:val="Paragraph"/>
        <w:keepNext/>
        <w:jc w:val="center"/>
      </w:pPr>
      <w:r w:rsidRPr="00835D90">
        <w:rPr>
          <w:noProof/>
          <w:lang w:eastAsia="en-GB"/>
        </w:rPr>
        <w:drawing>
          <wp:inline distT="0" distB="0" distL="0" distR="0" wp14:anchorId="7AE7062C" wp14:editId="3EF59836">
            <wp:extent cx="2254388" cy="806616"/>
            <wp:effectExtent l="12700" t="12700" r="63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y-time.pdf"/>
                    <pic:cNvPicPr/>
                  </pic:nvPicPr>
                  <pic:blipFill>
                    <a:blip r:embed="rId22">
                      <a:extLst>
                        <a:ext uri="{28A0092B-C50C-407E-A947-70E740481C1C}">
                          <a14:useLocalDpi xmlns:a14="http://schemas.microsoft.com/office/drawing/2010/main" val="0"/>
                        </a:ext>
                      </a:extLst>
                    </a:blip>
                    <a:stretch>
                      <a:fillRect/>
                    </a:stretch>
                  </pic:blipFill>
                  <pic:spPr>
                    <a:xfrm>
                      <a:off x="0" y="0"/>
                      <a:ext cx="2278943" cy="815402"/>
                    </a:xfrm>
                    <a:prstGeom prst="rect">
                      <a:avLst/>
                    </a:prstGeom>
                    <a:ln>
                      <a:solidFill>
                        <a:schemeClr val="bg2"/>
                      </a:solidFill>
                    </a:ln>
                  </pic:spPr>
                </pic:pic>
              </a:graphicData>
            </a:graphic>
          </wp:inline>
        </w:drawing>
      </w:r>
    </w:p>
    <w:p w14:paraId="1752237B" w14:textId="26224F58" w:rsidR="008D2845" w:rsidRPr="00835D90" w:rsidRDefault="0083720F" w:rsidP="006246BE">
      <w:pPr>
        <w:pStyle w:val="Caption"/>
      </w:pPr>
      <w:bookmarkStart w:id="509" w:name="_Ref511320487"/>
      <w:r w:rsidRPr="00835D90">
        <w:t xml:space="preserve">Figure </w:t>
      </w:r>
      <w:fldSimple w:instr=" SEQ Figure \* ARABIC ">
        <w:r w:rsidR="006246BE" w:rsidRPr="00835D90">
          <w:rPr>
            <w:noProof/>
          </w:rPr>
          <w:t>11</w:t>
        </w:r>
      </w:fldSimple>
      <w:bookmarkEnd w:id="509"/>
      <w:r w:rsidRPr="00835D90">
        <w:t xml:space="preserve">. If participants had been away from their computer, upon returning ManicTime presented them with </w:t>
      </w:r>
      <w:r w:rsidR="006D3A4F" w:rsidRPr="00835D90">
        <w:t xml:space="preserve">a window showing </w:t>
      </w:r>
      <w:r w:rsidRPr="00835D90">
        <w:t>how long they had been away for, and an option to write down what they had been doing while away.</w:t>
      </w:r>
    </w:p>
    <w:p w14:paraId="2D6F4DB9" w14:textId="77777777" w:rsidR="00576BA2" w:rsidRPr="00835D90" w:rsidRDefault="0076178A" w:rsidP="00576BA2">
      <w:pPr>
        <w:pStyle w:val="Heading2"/>
        <w:rPr>
          <w:lang w:val="en-GB"/>
        </w:rPr>
      </w:pPr>
      <w:r w:rsidRPr="00835D90">
        <w:rPr>
          <w:lang w:val="en-GB"/>
        </w:rPr>
        <w:t xml:space="preserve">Effort to </w:t>
      </w:r>
      <w:r w:rsidR="007F5EAD" w:rsidRPr="00835D90">
        <w:rPr>
          <w:lang w:val="en-GB"/>
        </w:rPr>
        <w:t xml:space="preserve">view and </w:t>
      </w:r>
      <w:r w:rsidR="00FB621E" w:rsidRPr="00835D90">
        <w:rPr>
          <w:lang w:val="en-GB"/>
        </w:rPr>
        <w:t>use time data</w:t>
      </w:r>
    </w:p>
    <w:p w14:paraId="1A6694B7" w14:textId="667F3292" w:rsidR="00234C53" w:rsidRPr="00835D90" w:rsidRDefault="00D51AD0" w:rsidP="00E011E2">
      <w:pPr>
        <w:pStyle w:val="Paragraph"/>
        <w:ind w:firstLine="0"/>
      </w:pPr>
      <w:r w:rsidRPr="00835D90">
        <w:t xml:space="preserve">Participants appreciated that the extension presented them with </w:t>
      </w:r>
      <w:r w:rsidR="00232715" w:rsidRPr="00835D90">
        <w:t>information</w:t>
      </w:r>
      <w:r w:rsidRPr="00835D90">
        <w:t xml:space="preserve"> during a task, as they </w:t>
      </w:r>
      <w:r w:rsidR="0069638E" w:rsidRPr="00835D90">
        <w:t>would forget to look at it otherwise:</w:t>
      </w:r>
    </w:p>
    <w:p w14:paraId="2A1398E3" w14:textId="77777777" w:rsidR="00A94CE5" w:rsidRPr="00835D90" w:rsidRDefault="00A94CE5" w:rsidP="00E011E2">
      <w:pPr>
        <w:pStyle w:val="Paragraph"/>
        <w:ind w:firstLine="0"/>
        <w:rPr>
          <w:i/>
        </w:rPr>
      </w:pPr>
    </w:p>
    <w:p w14:paraId="6BB5E7B3" w14:textId="1BC3FCF3" w:rsidR="0069638E" w:rsidRPr="00835D90" w:rsidRDefault="0069638E" w:rsidP="003B4283">
      <w:pPr>
        <w:pStyle w:val="Quote"/>
      </w:pPr>
      <w:r w:rsidRPr="00835D90">
        <w:t xml:space="preserve">“It needs to be </w:t>
      </w:r>
      <w:r w:rsidR="003B4283" w:rsidRPr="00835D90">
        <w:t>shown</w:t>
      </w:r>
      <w:r w:rsidRPr="00835D90">
        <w:t xml:space="preserve"> to you, to make an impact</w:t>
      </w:r>
      <w:r w:rsidR="00E30525" w:rsidRPr="00835D90">
        <w:t>.”</w:t>
      </w:r>
      <w:r w:rsidRPr="00835D90">
        <w:t xml:space="preserve"> (P6)</w:t>
      </w:r>
    </w:p>
    <w:p w14:paraId="4ADB8786" w14:textId="6353D132" w:rsidR="009B244B" w:rsidRPr="00835D90" w:rsidRDefault="009B244B" w:rsidP="002C5939">
      <w:pPr>
        <w:pStyle w:val="Paragraph"/>
        <w:ind w:firstLine="0"/>
        <w:rPr>
          <w:i/>
        </w:rPr>
      </w:pPr>
    </w:p>
    <w:p w14:paraId="2CA1BD81" w14:textId="4EA97A45" w:rsidR="008A7CB2" w:rsidRPr="00835D90" w:rsidRDefault="00C408BC" w:rsidP="002C5939">
      <w:pPr>
        <w:pStyle w:val="Paragraph"/>
        <w:ind w:firstLine="0"/>
      </w:pPr>
      <w:r w:rsidRPr="00835D90">
        <w:t xml:space="preserve">One participant </w:t>
      </w:r>
      <w:r w:rsidR="00182DA9" w:rsidRPr="00835D90">
        <w:t xml:space="preserve">(P4) </w:t>
      </w:r>
      <w:r w:rsidRPr="00835D90">
        <w:t>said she sometimes forgot to start and use the extension during busy periods at work.</w:t>
      </w:r>
      <w:r w:rsidR="00310601" w:rsidRPr="00835D90">
        <w:t xml:space="preserve"> Another</w:t>
      </w:r>
      <w:r w:rsidR="009144A0" w:rsidRPr="00835D90">
        <w:t xml:space="preserve"> participant </w:t>
      </w:r>
      <w:r w:rsidR="00182DA9" w:rsidRPr="00835D90">
        <w:t xml:space="preserve">(P3) </w:t>
      </w:r>
      <w:r w:rsidR="00F37915" w:rsidRPr="00835D90">
        <w:t>found ManicTime less intrusive</w:t>
      </w:r>
      <w:r w:rsidR="00D37CDC" w:rsidRPr="00835D90">
        <w:t xml:space="preserve"> than the extension</w:t>
      </w:r>
      <w:r w:rsidR="00DC2090" w:rsidRPr="00835D90">
        <w:t>, because it runs in the background</w:t>
      </w:r>
      <w:r w:rsidR="001220C2" w:rsidRPr="00835D90">
        <w:t xml:space="preserve">, but also </w:t>
      </w:r>
      <w:r w:rsidR="00FE250D" w:rsidRPr="00835D90">
        <w:t>said</w:t>
      </w:r>
      <w:r w:rsidR="001220C2" w:rsidRPr="00835D90">
        <w:t xml:space="preserve"> he</w:t>
      </w:r>
      <w:r w:rsidR="004A7402" w:rsidRPr="00835D90">
        <w:t xml:space="preserve"> often</w:t>
      </w:r>
      <w:r w:rsidR="001220C2" w:rsidRPr="00835D90">
        <w:t xml:space="preserve"> </w:t>
      </w:r>
      <w:r w:rsidR="00422020" w:rsidRPr="00835D90">
        <w:t xml:space="preserve">failed to remember to </w:t>
      </w:r>
      <w:r w:rsidR="00E82ED3" w:rsidRPr="00835D90">
        <w:t>open and look</w:t>
      </w:r>
      <w:r w:rsidR="00422020" w:rsidRPr="00835D90">
        <w:t xml:space="preserve"> at</w:t>
      </w:r>
      <w:r w:rsidR="001220C2" w:rsidRPr="00835D90">
        <w:t xml:space="preserve"> ManicTime</w:t>
      </w:r>
      <w:r w:rsidR="0026469C" w:rsidRPr="00835D90">
        <w:t xml:space="preserve"> data</w:t>
      </w:r>
      <w:r w:rsidR="009E37C1" w:rsidRPr="00835D90">
        <w:t xml:space="preserve">, </w:t>
      </w:r>
      <w:r w:rsidR="003D5016" w:rsidRPr="00835D90">
        <w:t xml:space="preserve">as </w:t>
      </w:r>
      <w:r w:rsidR="001220C2" w:rsidRPr="00835D90">
        <w:t>he was busy with work</w:t>
      </w:r>
      <w:r w:rsidR="00F37915" w:rsidRPr="00835D90">
        <w:t>.</w:t>
      </w:r>
      <w:r w:rsidR="009144A0" w:rsidRPr="00835D90">
        <w:t xml:space="preserve"> </w:t>
      </w:r>
      <w:r w:rsidR="006023D5" w:rsidRPr="00835D90">
        <w:t xml:space="preserve">In contrast, the notification </w:t>
      </w:r>
      <w:r w:rsidR="00656B43" w:rsidRPr="00835D90">
        <w:t>worked as</w:t>
      </w:r>
      <w:r w:rsidR="002E2E82" w:rsidRPr="00835D90">
        <w:t xml:space="preserve"> a trigger for participants to reflect on their behaviour.</w:t>
      </w:r>
    </w:p>
    <w:p w14:paraId="5A328AD9" w14:textId="2121F257" w:rsidR="005017C0" w:rsidRPr="00835D90" w:rsidRDefault="00C7369B" w:rsidP="00A562C7">
      <w:pPr>
        <w:pStyle w:val="Paragraph"/>
        <w:ind w:firstLine="284"/>
      </w:pPr>
      <w:r w:rsidRPr="00835D90">
        <w:t>Participants reported that the</w:t>
      </w:r>
      <w:r w:rsidR="00C85B89" w:rsidRPr="00835D90">
        <w:t xml:space="preserve"> </w:t>
      </w:r>
      <w:r w:rsidR="0049306E" w:rsidRPr="00835D90">
        <w:t>concise</w:t>
      </w:r>
      <w:r w:rsidR="00C85B89" w:rsidRPr="00835D90">
        <w:t xml:space="preserve"> and precise measure </w:t>
      </w:r>
      <w:r w:rsidR="001224A1" w:rsidRPr="00835D90">
        <w:t xml:space="preserve">of the average interruption time </w:t>
      </w:r>
      <w:r w:rsidR="00C85B89" w:rsidRPr="00835D90">
        <w:t>was easy to read and interpret</w:t>
      </w:r>
      <w:r w:rsidR="0049306E" w:rsidRPr="00835D90">
        <w:t xml:space="preserve"> </w:t>
      </w:r>
      <w:r w:rsidR="005017C0" w:rsidRPr="00835D90">
        <w:t>during a task</w:t>
      </w:r>
      <w:r w:rsidR="00D2699D" w:rsidRPr="00835D90">
        <w:t xml:space="preserve">. </w:t>
      </w:r>
      <w:r w:rsidR="00945298" w:rsidRPr="00835D90">
        <w:t xml:space="preserve">It </w:t>
      </w:r>
      <w:r w:rsidR="00D2699D" w:rsidRPr="00835D90">
        <w:t xml:space="preserve">was </w:t>
      </w:r>
      <w:r w:rsidR="00945298" w:rsidRPr="00835D90">
        <w:t xml:space="preserve">also </w:t>
      </w:r>
      <w:r w:rsidR="00D2699D" w:rsidRPr="00835D90">
        <w:t xml:space="preserve">clear what action to take, </w:t>
      </w:r>
      <w:r w:rsidR="00F55D4B" w:rsidRPr="00835D90">
        <w:t>and</w:t>
      </w:r>
      <w:r w:rsidR="00F70F35" w:rsidRPr="00835D90">
        <w:t xml:space="preserve"> participants</w:t>
      </w:r>
      <w:r w:rsidR="00F55D4B" w:rsidRPr="00835D90">
        <w:t xml:space="preserve"> </w:t>
      </w:r>
      <w:r w:rsidR="005B473E" w:rsidRPr="00835D90">
        <w:t>read</w:t>
      </w:r>
      <w:r w:rsidR="00F55D4B" w:rsidRPr="00835D90">
        <w:t xml:space="preserve"> the </w:t>
      </w:r>
      <w:r w:rsidR="006C66E9" w:rsidRPr="00835D90">
        <w:t>information t</w:t>
      </w:r>
      <w:r w:rsidR="00F55D4B" w:rsidRPr="00835D90">
        <w:t>o</w:t>
      </w:r>
      <w:r w:rsidR="00E3174F" w:rsidRPr="00835D90">
        <w:t xml:space="preserve"> decide whether </w:t>
      </w:r>
      <w:r w:rsidR="00430643" w:rsidRPr="00835D90">
        <w:t>they should</w:t>
      </w:r>
      <w:r w:rsidR="00F55D4B" w:rsidRPr="00835D90">
        <w:t xml:space="preserve"> reflect on </w:t>
      </w:r>
      <w:r w:rsidR="00580B51" w:rsidRPr="00835D90">
        <w:t>past interruptions</w:t>
      </w:r>
      <w:r w:rsidR="00F55D4B" w:rsidRPr="00835D90">
        <w:t>.</w:t>
      </w:r>
      <w:r w:rsidR="005017C0" w:rsidRPr="00835D90">
        <w:t xml:space="preserve"> To aid their reflection, some participants wanted to get insight in additional data of what they were doing during these interruptions. P9 combined the extension with ManicTime to contextualise the interruption:</w:t>
      </w:r>
    </w:p>
    <w:p w14:paraId="1C7BF353" w14:textId="4D87FF45" w:rsidR="005017C0" w:rsidRPr="00835D90" w:rsidRDefault="005017C0" w:rsidP="005017C0">
      <w:pPr>
        <w:pStyle w:val="Quote"/>
      </w:pPr>
      <w:r w:rsidRPr="00835D90">
        <w:t>“[The extension] popped up and it said: ”You go away for 7 minutes and 33 seconds. I would then have a browse [in ManicTime] And then I think: oh my gosh, I've been on emails for an hour! I haven't got anything done. So yeah, I checked it quite a lot. More so because I was so shocked. And so, I'm so interested to know, actually, what I'm doing at work.” (P9)</w:t>
      </w:r>
    </w:p>
    <w:p w14:paraId="6920B58E" w14:textId="0AEB8194" w:rsidR="001F52E3" w:rsidRPr="00835D90" w:rsidRDefault="005328A0" w:rsidP="001F52E3">
      <w:r w:rsidRPr="00835D90">
        <w:t>Two</w:t>
      </w:r>
      <w:r w:rsidR="001F52E3" w:rsidRPr="00835D90">
        <w:t xml:space="preserve"> participants</w:t>
      </w:r>
      <w:r w:rsidR="00453968" w:rsidRPr="00835D90">
        <w:t>,</w:t>
      </w:r>
      <w:r w:rsidR="00DD686B" w:rsidRPr="00835D90">
        <w:t xml:space="preserve"> who did not </w:t>
      </w:r>
      <w:r w:rsidR="006A2345" w:rsidRPr="00835D90">
        <w:t>have</w:t>
      </w:r>
      <w:r w:rsidR="00DD686B" w:rsidRPr="00835D90">
        <w:t xml:space="preserve"> ManicTime</w:t>
      </w:r>
      <w:r w:rsidR="006A2345" w:rsidRPr="00835D90">
        <w:t xml:space="preserve"> installed</w:t>
      </w:r>
      <w:r w:rsidR="00453968" w:rsidRPr="00835D90">
        <w:t>,</w:t>
      </w:r>
      <w:r w:rsidR="001F52E3" w:rsidRPr="00835D90">
        <w:t xml:space="preserve"> </w:t>
      </w:r>
      <w:r w:rsidR="00A05DEE" w:rsidRPr="00835D90">
        <w:t>wanted to use</w:t>
      </w:r>
      <w:r w:rsidR="00E23CE8" w:rsidRPr="00835D90">
        <w:t xml:space="preserve"> </w:t>
      </w:r>
      <w:r w:rsidR="001F52E3" w:rsidRPr="00835D90">
        <w:t>the extension</w:t>
      </w:r>
      <w:r w:rsidR="00A05DEE" w:rsidRPr="00835D90">
        <w:t xml:space="preserve"> to see more information</w:t>
      </w:r>
      <w:r w:rsidR="001A6DB4" w:rsidRPr="00835D90">
        <w:t>.</w:t>
      </w:r>
      <w:r w:rsidR="001F52E3" w:rsidRPr="00835D90">
        <w:t xml:space="preserve"> </w:t>
      </w:r>
      <w:r w:rsidR="001A6DB4" w:rsidRPr="00835D90">
        <w:t>F</w:t>
      </w:r>
      <w:r w:rsidR="001F52E3" w:rsidRPr="00835D90">
        <w:t>or example</w:t>
      </w:r>
      <w:r w:rsidR="00A24929" w:rsidRPr="00835D90">
        <w:t>,</w:t>
      </w:r>
      <w:r w:rsidR="001F52E3" w:rsidRPr="00835D90">
        <w:t xml:space="preserve"> they wanted to </w:t>
      </w:r>
      <w:r w:rsidR="00E3132B" w:rsidRPr="00835D90">
        <w:t>see</w:t>
      </w:r>
      <w:r w:rsidR="001F52E3" w:rsidRPr="00835D90">
        <w:t xml:space="preserve"> a log of all of their past interruptions, and explore a pattern of their behaviour:</w:t>
      </w:r>
    </w:p>
    <w:p w14:paraId="26E1F861" w14:textId="77777777" w:rsidR="001F52E3" w:rsidRPr="00835D90" w:rsidRDefault="001F52E3" w:rsidP="001F52E3">
      <w:pPr>
        <w:pStyle w:val="Quote"/>
      </w:pPr>
      <w:r w:rsidRPr="00835D90">
        <w:t>“It [the notification] kept on coming up, (…) and you can't click on it, because it's not taking you anywhere! But yeah, I found that a shame. Because I could see the benefit of it, and it would have been really, REALLY interesting.” (P2)</w:t>
      </w:r>
    </w:p>
    <w:p w14:paraId="46027B61" w14:textId="77777777" w:rsidR="001F52E3" w:rsidRPr="00835D90" w:rsidRDefault="001F52E3" w:rsidP="001F52E3">
      <w:pPr>
        <w:pStyle w:val="Quote"/>
      </w:pPr>
      <w:r w:rsidRPr="00835D90">
        <w:t>“I would like to see, just on a weekly basis, exactly what I’m doing, (…)  what was productive and non-productive time.” (P6)</w:t>
      </w:r>
    </w:p>
    <w:p w14:paraId="2F02BC55" w14:textId="558CFBE1" w:rsidR="00BD649D" w:rsidRPr="00835D90" w:rsidRDefault="001F52E3" w:rsidP="00E011E2">
      <w:pPr>
        <w:pStyle w:val="Paragraph"/>
        <w:ind w:firstLine="0"/>
      </w:pPr>
      <w:r w:rsidRPr="00835D90">
        <w:t xml:space="preserve">However, </w:t>
      </w:r>
      <w:r w:rsidR="00BD649D" w:rsidRPr="00835D90">
        <w:t>participants who used ManicTime</w:t>
      </w:r>
      <w:r w:rsidR="00D04444" w:rsidRPr="00835D90">
        <w:t xml:space="preserve"> and</w:t>
      </w:r>
      <w:r w:rsidR="00EC4DBF" w:rsidRPr="00835D90">
        <w:t xml:space="preserve"> did have access to past behaviour,</w:t>
      </w:r>
      <w:r w:rsidR="00BD649D" w:rsidRPr="00835D90">
        <w:t xml:space="preserve"> </w:t>
      </w:r>
      <w:r w:rsidR="004B2003" w:rsidRPr="00835D90">
        <w:t>primarily</w:t>
      </w:r>
      <w:r w:rsidR="00584601" w:rsidRPr="00835D90">
        <w:t xml:space="preserve"> </w:t>
      </w:r>
      <w:r w:rsidR="00012F45" w:rsidRPr="00835D90">
        <w:t>opened</w:t>
      </w:r>
      <w:r w:rsidR="00584601" w:rsidRPr="00835D90">
        <w:t xml:space="preserve"> </w:t>
      </w:r>
      <w:r w:rsidR="00E914BC" w:rsidRPr="00835D90">
        <w:t>it</w:t>
      </w:r>
      <w:r w:rsidR="00584601" w:rsidRPr="00835D90">
        <w:t xml:space="preserve"> </w:t>
      </w:r>
      <w:r w:rsidR="00CD2D45" w:rsidRPr="00835D90">
        <w:t xml:space="preserve">after being triggered by the notification </w:t>
      </w:r>
      <w:r w:rsidR="00584601" w:rsidRPr="00835D90">
        <w:t>to see what they had been doing at a specific moment</w:t>
      </w:r>
      <w:r w:rsidR="00A24929" w:rsidRPr="00835D90">
        <w:t>, and</w:t>
      </w:r>
      <w:r w:rsidR="00584601" w:rsidRPr="00835D90">
        <w:t xml:space="preserve"> </w:t>
      </w:r>
      <w:r w:rsidR="00A24929" w:rsidRPr="00835D90">
        <w:t>r</w:t>
      </w:r>
      <w:r w:rsidR="00BD649D" w:rsidRPr="00835D90">
        <w:t>arely use</w:t>
      </w:r>
      <w:r w:rsidR="00AF26CA" w:rsidRPr="00835D90">
        <w:t>d</w:t>
      </w:r>
      <w:r w:rsidR="00584601" w:rsidRPr="00835D90">
        <w:t xml:space="preserve"> the application</w:t>
      </w:r>
      <w:r w:rsidR="00BD649D" w:rsidRPr="00835D90">
        <w:t xml:space="preserve"> to </w:t>
      </w:r>
      <w:r w:rsidR="00E61974" w:rsidRPr="00835D90">
        <w:t>look at patterns of their overall activity or aggregated data</w:t>
      </w:r>
      <w:r w:rsidR="00BD649D" w:rsidRPr="00835D90">
        <w:t xml:space="preserve">. They </w:t>
      </w:r>
      <w:r w:rsidR="00E61974" w:rsidRPr="00835D90">
        <w:t xml:space="preserve">briefly </w:t>
      </w:r>
      <w:r w:rsidR="001C6EA7" w:rsidRPr="00835D90">
        <w:t>looked at</w:t>
      </w:r>
      <w:r w:rsidR="00E61974" w:rsidRPr="00835D90">
        <w:t xml:space="preserve"> the</w:t>
      </w:r>
      <w:r w:rsidR="00A66EDA" w:rsidRPr="00835D90">
        <w:t xml:space="preserve"> rest of the</w:t>
      </w:r>
      <w:r w:rsidR="00E61974" w:rsidRPr="00835D90">
        <w:t xml:space="preserve"> data</w:t>
      </w:r>
      <w:r w:rsidR="00BD649D" w:rsidRPr="00835D90">
        <w:t xml:space="preserve"> out of curiosity at the start of the study</w:t>
      </w:r>
      <w:r w:rsidR="00E81893" w:rsidRPr="00835D90">
        <w:t>, but t</w:t>
      </w:r>
      <w:r w:rsidR="00BD649D" w:rsidRPr="00835D90">
        <w:t>he extensiveness of the ManicTime data made it unclear to participants what action to take from the dat</w:t>
      </w:r>
      <w:r w:rsidR="00E81893" w:rsidRPr="00835D90">
        <w:t>a. I</w:t>
      </w:r>
      <w:r w:rsidR="00BD649D" w:rsidRPr="00835D90">
        <w:t xml:space="preserve">t was </w:t>
      </w:r>
      <w:r w:rsidR="008802B6" w:rsidRPr="00835D90">
        <w:t xml:space="preserve">considered </w:t>
      </w:r>
      <w:r w:rsidR="00BD649D" w:rsidRPr="00835D90">
        <w:t>too effortful and time-consuming to find this out themselves:</w:t>
      </w:r>
    </w:p>
    <w:p w14:paraId="16FFC3B3" w14:textId="77777777" w:rsidR="00BD649D" w:rsidRPr="00835D90" w:rsidRDefault="00BD649D" w:rsidP="00E011E2">
      <w:pPr>
        <w:pStyle w:val="Quote"/>
      </w:pPr>
      <w:r w:rsidRPr="00835D90">
        <w:t>“I didn’t go into too much detail with it. One of the reasons is that, it would take me a lot of time and effort to use this information, to help me work better or quicker, or more efficiently. And this is either something that I don’t have time to do, or I can’t be bothered, depending on the day.” (P3)</w:t>
      </w:r>
    </w:p>
    <w:p w14:paraId="6D03740E" w14:textId="77777777" w:rsidR="00BD649D" w:rsidRPr="00835D90" w:rsidRDefault="00BD649D" w:rsidP="00E011E2">
      <w:pPr>
        <w:pStyle w:val="Quote"/>
      </w:pPr>
      <w:r w:rsidRPr="00835D90">
        <w:t>“I just can't see myself spending the time using something to help me spend time on things! [laughs] I just have quite a lot of things to do, that I’d rather not spend more time organising that, I’d rather just get it done.” (P5)</w:t>
      </w:r>
    </w:p>
    <w:p w14:paraId="05D0443D" w14:textId="26862E52" w:rsidR="00131182" w:rsidRPr="00835D90" w:rsidRDefault="001F52E3" w:rsidP="00131182">
      <w:pPr>
        <w:pStyle w:val="Paragraph"/>
        <w:ind w:firstLine="0"/>
      </w:pPr>
      <w:r w:rsidRPr="00835D90">
        <w:t>Potentially giving participants a log of a specific aspect of their behaviour, in this case the occurrence and duration of interruptions</w:t>
      </w:r>
      <w:r w:rsidR="00220B25" w:rsidRPr="00835D90">
        <w:t xml:space="preserve"> during a specific task</w:t>
      </w:r>
      <w:r w:rsidRPr="00835D90">
        <w:t>, will be more valuable than all of their activity, as it can</w:t>
      </w:r>
      <w:r w:rsidR="00316680" w:rsidRPr="00835D90">
        <w:t xml:space="preserve"> save </w:t>
      </w:r>
      <w:r w:rsidR="00316680" w:rsidRPr="00835D90">
        <w:lastRenderedPageBreak/>
        <w:t xml:space="preserve">participants time </w:t>
      </w:r>
      <w:r w:rsidR="004B4807" w:rsidRPr="00835D90">
        <w:t>of</w:t>
      </w:r>
      <w:r w:rsidR="00316680" w:rsidRPr="00835D90">
        <w:t xml:space="preserve"> </w:t>
      </w:r>
      <w:r w:rsidR="004B4807" w:rsidRPr="00835D90">
        <w:t xml:space="preserve">filtering and </w:t>
      </w:r>
      <w:r w:rsidR="00316680" w:rsidRPr="00835D90">
        <w:t>interpreting the data, and</w:t>
      </w:r>
      <w:r w:rsidRPr="00835D90">
        <w:t xml:space="preserve"> help </w:t>
      </w:r>
      <w:r w:rsidR="00316680" w:rsidRPr="00835D90">
        <w:t>them</w:t>
      </w:r>
      <w:r w:rsidRPr="00835D90">
        <w:t xml:space="preserve"> look at the impact of changing a specific habit over time.</w:t>
      </w:r>
      <w:r w:rsidR="00131182" w:rsidRPr="00835D90">
        <w:t xml:space="preserve"> </w:t>
      </w:r>
    </w:p>
    <w:p w14:paraId="78684EB1" w14:textId="77777777" w:rsidR="009A5B65" w:rsidRPr="00835D90" w:rsidRDefault="00AC6792" w:rsidP="009A5B65">
      <w:pPr>
        <w:pStyle w:val="Heading2"/>
        <w:rPr>
          <w:lang w:val="en-GB"/>
        </w:rPr>
      </w:pPr>
      <w:r w:rsidRPr="00835D90">
        <w:rPr>
          <w:lang w:val="en-GB"/>
        </w:rPr>
        <w:t>Effectiveness</w:t>
      </w:r>
      <w:r w:rsidR="00847C1D" w:rsidRPr="00835D90">
        <w:rPr>
          <w:lang w:val="en-GB"/>
        </w:rPr>
        <w:t xml:space="preserve"> of time feedback to set </w:t>
      </w:r>
      <w:r w:rsidR="001363EE" w:rsidRPr="00835D90">
        <w:rPr>
          <w:lang w:val="en-GB"/>
        </w:rPr>
        <w:t>goals</w:t>
      </w:r>
    </w:p>
    <w:p w14:paraId="456B8C3E" w14:textId="4BB0500F" w:rsidR="009A5B65" w:rsidRPr="00835D90" w:rsidRDefault="009A5B65" w:rsidP="009A5B65">
      <w:pPr>
        <w:pStyle w:val="Paragraph"/>
        <w:ind w:firstLine="0"/>
      </w:pPr>
      <w:r w:rsidRPr="00835D90">
        <w:t xml:space="preserve">A clear interest among participants was to not only see how much time they spent on interruptions during a task, but also how much time they spent on a task overall. Similar to how they used </w:t>
      </w:r>
      <w:r w:rsidR="007B43A2" w:rsidRPr="00835D90">
        <w:t xml:space="preserve">time information </w:t>
      </w:r>
      <w:r w:rsidRPr="00835D90">
        <w:t xml:space="preserve">to reflect </w:t>
      </w:r>
      <w:r w:rsidR="007B43A2" w:rsidRPr="00835D90">
        <w:t>if</w:t>
      </w:r>
      <w:r w:rsidRPr="00835D90">
        <w:t xml:space="preserve"> </w:t>
      </w:r>
      <w:r w:rsidR="007B43A2" w:rsidRPr="00835D90">
        <w:t xml:space="preserve">interruptions </w:t>
      </w:r>
      <w:r w:rsidR="00F07D7E" w:rsidRPr="00835D90">
        <w:t>were as long as they thought they were</w:t>
      </w:r>
      <w:r w:rsidRPr="00835D90">
        <w:t xml:space="preserve">, they wanted to reflect </w:t>
      </w:r>
      <w:r w:rsidR="00853248" w:rsidRPr="00835D90">
        <w:t xml:space="preserve">if tasks took as long as </w:t>
      </w:r>
      <w:r w:rsidR="00F07D7E" w:rsidRPr="00835D90">
        <w:t>expected.</w:t>
      </w:r>
      <w:r w:rsidRPr="00835D90">
        <w:t xml:space="preserve"> Furthermore, they would use </w:t>
      </w:r>
      <w:r w:rsidR="00D36566" w:rsidRPr="00835D90">
        <w:t>this</w:t>
      </w:r>
      <w:r w:rsidRPr="00835D90">
        <w:t xml:space="preserve"> </w:t>
      </w:r>
      <w:r w:rsidR="001918D5" w:rsidRPr="00835D90">
        <w:t>information</w:t>
      </w:r>
      <w:r w:rsidRPr="00835D90">
        <w:t xml:space="preserve"> to be more realistic when planning tasks over time: </w:t>
      </w:r>
    </w:p>
    <w:p w14:paraId="49EFFBDE" w14:textId="77777777" w:rsidR="009A5B65" w:rsidRPr="00835D90" w:rsidRDefault="009A5B65" w:rsidP="009A5B65">
      <w:pPr>
        <w:pStyle w:val="Quote"/>
      </w:pPr>
      <w:r w:rsidRPr="00835D90">
        <w:t>“So down the line, I’d think it would be extremely useful to know how much time I’m actually spending. Because it would help me be more productive, or be more realistic in the amount of time I need for these things to happen.”(P3)</w:t>
      </w:r>
    </w:p>
    <w:p w14:paraId="169E4938" w14:textId="77777777" w:rsidR="009A5B65" w:rsidRPr="00835D90" w:rsidRDefault="009A5B65" w:rsidP="009A5B65">
      <w:pPr>
        <w:pStyle w:val="Quote"/>
      </w:pPr>
      <w:r w:rsidRPr="00835D90">
        <w:t xml:space="preserve">“I'm quite keen to know how much time I'm spending and doing which task. [In addition to] how much we're away from the task.” (P8) </w:t>
      </w:r>
    </w:p>
    <w:p w14:paraId="468AC213" w14:textId="04A92CF7" w:rsidR="00BA4802" w:rsidRPr="00835D90" w:rsidRDefault="00BA4802" w:rsidP="00BA4802">
      <w:r w:rsidRPr="00835D90">
        <w:t xml:space="preserve">Currently, participants planned tasks they wanted to complete on either a daily or weekly basis, and implicitly took the time each task would take into consideration. However, given the fragmented nature of their role and </w:t>
      </w:r>
      <w:r w:rsidR="009D4766" w:rsidRPr="00835D90">
        <w:t>the frequency of</w:t>
      </w:r>
      <w:r w:rsidRPr="00835D90">
        <w:t xml:space="preserve"> interruptions, it was difficult to estimate how long they actually spent on these tasks: </w:t>
      </w:r>
    </w:p>
    <w:p w14:paraId="0F022D3C" w14:textId="3F2B8D4F" w:rsidR="003477BE" w:rsidRPr="00835D90" w:rsidRDefault="00BA4802" w:rsidP="003477BE">
      <w:pPr>
        <w:pStyle w:val="Quote"/>
      </w:pPr>
      <w:r w:rsidRPr="00835D90">
        <w:t>“They’re very loose goals, (…) I think that might take me 3 hours, and I’d want to get that done in one day. But yeah, obviously, things quite often take longer than I think I will, because then when I’m doing them, I might get interrupted.” (P5)</w:t>
      </w:r>
    </w:p>
    <w:p w14:paraId="04D8E02D" w14:textId="3E131E5A" w:rsidR="003477BE" w:rsidRPr="00835D90" w:rsidRDefault="003477BE" w:rsidP="003477BE">
      <w:pPr>
        <w:pStyle w:val="Quote"/>
      </w:pPr>
      <w:r w:rsidRPr="00835D90">
        <w:t>“</w:t>
      </w:r>
      <w:r w:rsidR="003D1FB8" w:rsidRPr="00835D90">
        <w:t xml:space="preserve">I think time is quite important to monitor, sometimes it goes really fast, sometimes it doesn’t, but this thing is actually telling you exactly what has been happening. (…) </w:t>
      </w:r>
      <w:r w:rsidR="002E02BB" w:rsidRPr="00835D90">
        <w:t xml:space="preserve">Now I have no, </w:t>
      </w:r>
      <w:r w:rsidRPr="00835D90">
        <w:t>I have just a rough measure, which is how I feel, rather than a precise measurement.” (P3)</w:t>
      </w:r>
    </w:p>
    <w:p w14:paraId="0458DA37" w14:textId="408DB472" w:rsidR="00970ADD" w:rsidRPr="00835D90" w:rsidRDefault="009A5B65" w:rsidP="00AC7E15">
      <w:pPr>
        <w:pStyle w:val="Paragraph"/>
        <w:ind w:firstLine="284"/>
      </w:pPr>
      <w:r w:rsidRPr="00835D90">
        <w:t xml:space="preserve">The interest </w:t>
      </w:r>
      <w:r w:rsidR="00032980" w:rsidRPr="00835D90">
        <w:t>to see time on tasks</w:t>
      </w:r>
      <w:r w:rsidRPr="00835D90">
        <w:t xml:space="preserve"> </w:t>
      </w:r>
      <w:r w:rsidR="006B7F35" w:rsidRPr="00835D90">
        <w:t xml:space="preserve">was related to </w:t>
      </w:r>
      <w:r w:rsidR="008A37BD" w:rsidRPr="00835D90">
        <w:t xml:space="preserve">the theme that </w:t>
      </w:r>
      <w:r w:rsidRPr="00835D90">
        <w:t>participants</w:t>
      </w:r>
      <w:r w:rsidR="00DE1A44" w:rsidRPr="00835D90">
        <w:t xml:space="preserve"> </w:t>
      </w:r>
      <w:r w:rsidR="00D47C47" w:rsidRPr="00835D90">
        <w:t>wanted to complete as many tasks as possible</w:t>
      </w:r>
      <w:r w:rsidR="0085321A" w:rsidRPr="00835D90">
        <w:t xml:space="preserve"> within a certain time frame</w:t>
      </w:r>
      <w:r w:rsidR="00D47C47" w:rsidRPr="00835D90">
        <w:t xml:space="preserve">, and </w:t>
      </w:r>
      <w:r w:rsidR="008168F1" w:rsidRPr="00835D90">
        <w:t>were</w:t>
      </w:r>
      <w:r w:rsidR="003E1BD8" w:rsidRPr="00835D90">
        <w:t xml:space="preserve"> driven in their work b</w:t>
      </w:r>
      <w:r w:rsidR="0024009D" w:rsidRPr="00835D90">
        <w:t xml:space="preserve">y </w:t>
      </w:r>
      <w:r w:rsidR="009A4530" w:rsidRPr="00835D90">
        <w:t>tasks and deadlines. Completing tasks</w:t>
      </w:r>
      <w:r w:rsidR="00970ADD" w:rsidRPr="00835D90">
        <w:t xml:space="preserve"> made them feel a sense of achievement, and this was also one of the reasons why they addressed </w:t>
      </w:r>
      <w:r w:rsidR="001904C8" w:rsidRPr="00835D90">
        <w:t>an interrupting task immediately, if they thought they could complete it quickly:</w:t>
      </w:r>
    </w:p>
    <w:p w14:paraId="5FB82195" w14:textId="77777777" w:rsidR="00970ADD" w:rsidRPr="00835D90" w:rsidRDefault="00970ADD" w:rsidP="00970ADD">
      <w:pPr>
        <w:pStyle w:val="Quote"/>
      </w:pPr>
      <w:r w:rsidRPr="00835D90">
        <w:t>“I love that feeling! It is a great, wonderful feeling, psychologically, you think: that’s DONE!” (P2)</w:t>
      </w:r>
    </w:p>
    <w:p w14:paraId="35ED3469" w14:textId="47E2C995" w:rsidR="00970ADD" w:rsidRPr="00835D90" w:rsidRDefault="00970ADD" w:rsidP="00970ADD">
      <w:pPr>
        <w:pStyle w:val="Quote"/>
      </w:pPr>
      <w:r w:rsidRPr="00835D90">
        <w:t>“</w:t>
      </w:r>
      <w:r w:rsidR="00A70234" w:rsidRPr="00835D90">
        <w:t xml:space="preserve">It </w:t>
      </w:r>
      <w:r w:rsidRPr="00835D90">
        <w:t>kind of contradicts what I told you before about (…) how I jump on them</w:t>
      </w:r>
      <w:r w:rsidR="00CD6329" w:rsidRPr="00835D90">
        <w:t xml:space="preserve"> [</w:t>
      </w:r>
      <w:r w:rsidR="001945F6" w:rsidRPr="00835D90">
        <w:t>incoming tasks</w:t>
      </w:r>
      <w:r w:rsidR="00CD6329" w:rsidRPr="00835D90">
        <w:t>]</w:t>
      </w:r>
      <w:r w:rsidRPr="00835D90">
        <w:t xml:space="preserve"> and finish them. But at the same time, it’s because I don’t want to have three things at once going. I want to finish, finish, finish.” (P3)</w:t>
      </w:r>
    </w:p>
    <w:p w14:paraId="625C240E" w14:textId="61B8C5EA" w:rsidR="00F60BF4" w:rsidRPr="00835D90" w:rsidRDefault="00F60BF4" w:rsidP="00F60BF4">
      <w:pPr>
        <w:pStyle w:val="Quote"/>
      </w:pPr>
      <w:r w:rsidRPr="00835D90">
        <w:t>“I strive on achieving, and if I’ve not ticked something off my to-do list, I don’t feel like I’ve achieved anything that day. (…) That’s where ManicTime has really helped me, (…) actually look at the log, (…) I do feel like I am achieving, even though on paper, I’ve not ticked anything off.” (P9)</w:t>
      </w:r>
    </w:p>
    <w:p w14:paraId="05FB21D4" w14:textId="72B3B777" w:rsidR="00437D62" w:rsidRPr="00835D90" w:rsidRDefault="00437D62" w:rsidP="00E011E2">
      <w:pPr>
        <w:pStyle w:val="Paragraph"/>
      </w:pPr>
      <w:r w:rsidRPr="00835D90">
        <w:t xml:space="preserve">Two participants also wished to set </w:t>
      </w:r>
      <w:r w:rsidR="0085321A" w:rsidRPr="00835D90">
        <w:t xml:space="preserve">time limits on </w:t>
      </w:r>
      <w:r w:rsidRPr="00835D90">
        <w:t>their interruptions</w:t>
      </w:r>
      <w:r w:rsidR="00A01361" w:rsidRPr="00835D90">
        <w:t xml:space="preserve">, and </w:t>
      </w:r>
      <w:r w:rsidR="000249AB" w:rsidRPr="00835D90">
        <w:t>wanted to</w:t>
      </w:r>
      <w:r w:rsidRPr="00835D90">
        <w:t xml:space="preserve"> get reminders during the interruption to return to a</w:t>
      </w:r>
      <w:r w:rsidR="00DA1261" w:rsidRPr="00835D90">
        <w:t xml:space="preserve"> t</w:t>
      </w:r>
      <w:r w:rsidR="00A21FED" w:rsidRPr="00835D90">
        <w:t xml:space="preserve">ask. </w:t>
      </w:r>
      <w:r w:rsidR="0095106E" w:rsidRPr="00835D90">
        <w:t>As</w:t>
      </w:r>
      <w:r w:rsidR="00A21FED" w:rsidRPr="00835D90">
        <w:t xml:space="preserve"> some </w:t>
      </w:r>
      <w:r w:rsidR="00FC579E" w:rsidRPr="00835D90">
        <w:t>appli</w:t>
      </w:r>
      <w:r w:rsidR="00DA1261" w:rsidRPr="00835D90">
        <w:t>c</w:t>
      </w:r>
      <w:r w:rsidR="00FC579E" w:rsidRPr="00835D90">
        <w:t>a</w:t>
      </w:r>
      <w:r w:rsidR="00DA1261" w:rsidRPr="00835D90">
        <w:t xml:space="preserve">tions were used for </w:t>
      </w:r>
      <w:r w:rsidR="00B2114E" w:rsidRPr="00835D90">
        <w:t xml:space="preserve">both </w:t>
      </w:r>
      <w:r w:rsidR="007E4D18" w:rsidRPr="00835D90">
        <w:t>work and non-work activities,</w:t>
      </w:r>
      <w:r w:rsidR="002771B6" w:rsidRPr="00835D90">
        <w:t xml:space="preserve"> </w:t>
      </w:r>
      <w:r w:rsidR="00A21FED" w:rsidRPr="00835D90">
        <w:t>it would be difficult for a time application to automatically detect an appropriate time limit</w:t>
      </w:r>
      <w:r w:rsidR="00294D2B" w:rsidRPr="00835D90">
        <w:t>:</w:t>
      </w:r>
    </w:p>
    <w:p w14:paraId="0E4D689B" w14:textId="54423275" w:rsidR="00437D62" w:rsidRPr="00835D90" w:rsidRDefault="00437D62" w:rsidP="00E011E2">
      <w:pPr>
        <w:pStyle w:val="Quote"/>
      </w:pPr>
      <w:r w:rsidRPr="00835D90">
        <w:t>“Say you have to work on that specific document, and then you end up spending half an hour on Slack, chatting to your colleagues, it would be good if something's like: mate, work. Stop doing other things.</w:t>
      </w:r>
      <w:r w:rsidR="00294D2B" w:rsidRPr="00835D90">
        <w:t xml:space="preserve"> But it’s really hard to know what people are actually doing on these things.</w:t>
      </w:r>
      <w:r w:rsidRPr="00835D90">
        <w:t>” (P3)</w:t>
      </w:r>
    </w:p>
    <w:p w14:paraId="4AB2CAB0" w14:textId="01E9BD8B" w:rsidR="00437D62" w:rsidRPr="00835D90" w:rsidRDefault="00437D62" w:rsidP="00E011E2">
      <w:pPr>
        <w:pStyle w:val="Quote"/>
      </w:pPr>
      <w:r w:rsidRPr="00835D90">
        <w:t>“</w:t>
      </w:r>
      <w:r w:rsidR="000249AB" w:rsidRPr="00835D90">
        <w:t xml:space="preserve">If you’re going on Word, and you’re typing a letter or you’re just making random notes. You’re still on Word, but the letter’s obviously more important than just making random notes. (…) </w:t>
      </w:r>
      <w:r w:rsidRPr="00835D90">
        <w:t>Maybe the next stage would be that you set it up where you’re only allowed 30 minutes, and an alarm sound [will go off] to say your 30 minutes are up. So you know what you’re doing, and sort of regulating it, to fit in with what you want to achieve.” (P6)</w:t>
      </w:r>
    </w:p>
    <w:p w14:paraId="2259466F" w14:textId="32D91885" w:rsidR="009E11C5" w:rsidRPr="00835D90" w:rsidRDefault="00940AAA" w:rsidP="009E11C5">
      <w:pPr>
        <w:pStyle w:val="Heading2"/>
        <w:rPr>
          <w:lang w:val="en-GB"/>
        </w:rPr>
      </w:pPr>
      <w:r w:rsidRPr="00835D90">
        <w:rPr>
          <w:lang w:val="en-GB"/>
        </w:rPr>
        <w:t>Different</w:t>
      </w:r>
      <w:r w:rsidR="009E11C5" w:rsidRPr="00835D90">
        <w:rPr>
          <w:lang w:val="en-GB"/>
        </w:rPr>
        <w:t xml:space="preserve"> work environments</w:t>
      </w:r>
    </w:p>
    <w:p w14:paraId="2719B16F" w14:textId="1971EA72" w:rsidR="00E808C3" w:rsidRPr="00835D90" w:rsidRDefault="009E11C5" w:rsidP="00DA3939">
      <w:pPr>
        <w:pStyle w:val="Paragraph"/>
        <w:ind w:firstLine="0"/>
      </w:pPr>
      <w:r w:rsidRPr="00835D90">
        <w:t xml:space="preserve">Seven participants worked from home on occasion, and though participants only used the extension in the </w:t>
      </w:r>
      <w:r w:rsidR="00B51613" w:rsidRPr="00835D90">
        <w:t>office</w:t>
      </w:r>
      <w:r w:rsidRPr="00835D90">
        <w:t>, their descriptions of their office</w:t>
      </w:r>
      <w:r w:rsidR="00A27931" w:rsidRPr="00835D90">
        <w:t xml:space="preserve"> and home environments indicate</w:t>
      </w:r>
      <w:r w:rsidRPr="00835D90">
        <w:t xml:space="preserve"> that </w:t>
      </w:r>
      <w:r w:rsidR="00C225FA" w:rsidRPr="00835D90">
        <w:t xml:space="preserve">participants may in particular benefit </w:t>
      </w:r>
      <w:r w:rsidR="008F273E" w:rsidRPr="00835D90">
        <w:t xml:space="preserve">from time </w:t>
      </w:r>
      <w:r w:rsidR="00895EAE" w:rsidRPr="00835D90">
        <w:t>information</w:t>
      </w:r>
      <w:r w:rsidR="008F273E" w:rsidRPr="00835D90">
        <w:t xml:space="preserve"> during</w:t>
      </w:r>
      <w:r w:rsidRPr="00835D90">
        <w:t xml:space="preserve"> afternoon work in the office, when participants were more </w:t>
      </w:r>
      <w:r w:rsidR="00250132" w:rsidRPr="00835D90">
        <w:t>prone to</w:t>
      </w:r>
      <w:r w:rsidR="00E808C3" w:rsidRPr="00835D90">
        <w:t xml:space="preserve"> </w:t>
      </w:r>
      <w:r w:rsidR="00570957" w:rsidRPr="00835D90">
        <w:t>interrupt themselves</w:t>
      </w:r>
      <w:r w:rsidR="00250132" w:rsidRPr="00835D90">
        <w:t xml:space="preserve"> and get distracted</w:t>
      </w:r>
      <w:r w:rsidR="00570957" w:rsidRPr="00835D90">
        <w:t>.</w:t>
      </w:r>
      <w:r w:rsidR="00DA3939" w:rsidRPr="00835D90">
        <w:t xml:space="preserve"> </w:t>
      </w:r>
      <w:r w:rsidR="00F63206" w:rsidRPr="00835D90">
        <w:t>In general, the office was seen as a more distracting environment</w:t>
      </w:r>
      <w:r w:rsidR="007249C1" w:rsidRPr="00835D90">
        <w:t xml:space="preserve"> and</w:t>
      </w:r>
      <w:r w:rsidR="009473C2" w:rsidRPr="00835D90">
        <w:t xml:space="preserve"> participants </w:t>
      </w:r>
      <w:r w:rsidR="007249C1" w:rsidRPr="00835D90">
        <w:t xml:space="preserve">saved up </w:t>
      </w:r>
      <w:r w:rsidR="009473C2" w:rsidRPr="00835D90">
        <w:t>tasks that required focused attention</w:t>
      </w:r>
      <w:r w:rsidR="00C26A28" w:rsidRPr="00835D90">
        <w:t xml:space="preserve"> to complete</w:t>
      </w:r>
      <w:r w:rsidR="009473C2" w:rsidRPr="00835D90">
        <w:t xml:space="preserve"> </w:t>
      </w:r>
      <w:r w:rsidR="00E808C3" w:rsidRPr="00835D90">
        <w:t>at home</w:t>
      </w:r>
      <w:r w:rsidR="00DD4470" w:rsidRPr="00835D90">
        <w:t xml:space="preserve">. </w:t>
      </w:r>
      <w:r w:rsidR="0089175F" w:rsidRPr="00835D90">
        <w:t xml:space="preserve">They </w:t>
      </w:r>
      <w:r w:rsidR="00E808C3" w:rsidRPr="00835D90">
        <w:t>received f</w:t>
      </w:r>
      <w:r w:rsidR="0089175F" w:rsidRPr="00835D90">
        <w:t xml:space="preserve">ewer </w:t>
      </w:r>
      <w:r w:rsidR="001002B5" w:rsidRPr="00835D90">
        <w:t>external i</w:t>
      </w:r>
      <w:r w:rsidR="001E31E2" w:rsidRPr="00835D90">
        <w:t>nterruptions:</w:t>
      </w:r>
    </w:p>
    <w:p w14:paraId="6F1B33B8" w14:textId="7B4B5A6A" w:rsidR="00B4548C" w:rsidRPr="00835D90" w:rsidRDefault="00E808C3" w:rsidP="000A2174">
      <w:pPr>
        <w:pStyle w:val="Quote"/>
      </w:pPr>
      <w:r w:rsidRPr="00835D90">
        <w:t xml:space="preserve">“You’re working from home for a specific purpose, and therefore you don’t really want to be disturbed. Unless it’s absolutely urgent.” (P2) </w:t>
      </w:r>
    </w:p>
    <w:p w14:paraId="2DFDC2C9" w14:textId="094DF6A6" w:rsidR="008E370D" w:rsidRPr="00835D90" w:rsidRDefault="00B4548C" w:rsidP="006A5461">
      <w:pPr>
        <w:pStyle w:val="Quote"/>
      </w:pPr>
      <w:r w:rsidRPr="00835D90">
        <w:t>“</w:t>
      </w:r>
      <w:r w:rsidR="008E370D" w:rsidRPr="00835D90">
        <w:t>I get fewer emails, definitely. (…) If I’m not there, 7 out of 10 enquiries, they deal with themselves.” (P9)</w:t>
      </w:r>
    </w:p>
    <w:p w14:paraId="75AD7257" w14:textId="1C253AB6" w:rsidR="006A5461" w:rsidRPr="00835D90" w:rsidRDefault="001E31E2" w:rsidP="006A5461">
      <w:pPr>
        <w:pStyle w:val="Paragraph"/>
        <w:ind w:firstLine="0"/>
      </w:pPr>
      <w:r w:rsidRPr="00835D90">
        <w:t xml:space="preserve">At home, </w:t>
      </w:r>
      <w:r w:rsidR="002B58CE" w:rsidRPr="00835D90">
        <w:t>participants</w:t>
      </w:r>
      <w:r w:rsidRPr="00835D90">
        <w:t xml:space="preserve"> also reacted to interruptions differently:</w:t>
      </w:r>
    </w:p>
    <w:p w14:paraId="0EFC0737" w14:textId="5E94E159" w:rsidR="006A5461" w:rsidRPr="00835D90" w:rsidRDefault="006A5461" w:rsidP="00F44E62">
      <w:pPr>
        <w:pStyle w:val="Quote"/>
      </w:pPr>
      <w:r w:rsidRPr="00835D90">
        <w:t>“From home it’s a bit different, I normally look at the emails but I generally try not to respond, unless it’s too urgent. But at work, when I’m here, (…) if it is not too urgent, but still I can find that is nice and straightforward, I just straight reply back. But at home it’s more focused, definitely.” (P8)</w:t>
      </w:r>
    </w:p>
    <w:p w14:paraId="39367B89" w14:textId="693B780E" w:rsidR="00B4548C" w:rsidRPr="00835D90" w:rsidRDefault="00843242" w:rsidP="004167A8">
      <w:pPr>
        <w:pStyle w:val="Paragraph"/>
      </w:pPr>
      <w:r w:rsidRPr="00835D90">
        <w:t>The office environment not only exposed participants to</w:t>
      </w:r>
      <w:r w:rsidR="004167A8" w:rsidRPr="00835D90">
        <w:t xml:space="preserve"> more external interruptions, but </w:t>
      </w:r>
      <w:r w:rsidR="00C568A5" w:rsidRPr="00835D90">
        <w:t xml:space="preserve">all seven </w:t>
      </w:r>
      <w:r w:rsidR="00155B3E" w:rsidRPr="00835D90">
        <w:t xml:space="preserve">participants </w:t>
      </w:r>
      <w:r w:rsidR="00184126" w:rsidRPr="00835D90">
        <w:t>reported</w:t>
      </w:r>
      <w:r w:rsidR="00155B3E" w:rsidRPr="00835D90">
        <w:t xml:space="preserve"> </w:t>
      </w:r>
      <w:r w:rsidR="004167A8" w:rsidRPr="00835D90">
        <w:t>there</w:t>
      </w:r>
      <w:r w:rsidR="00A75788" w:rsidRPr="00835D90">
        <w:t xml:space="preserve"> were also</w:t>
      </w:r>
      <w:r w:rsidR="004167A8" w:rsidRPr="00835D90">
        <w:t xml:space="preserve"> more sources to get distracted. For example, </w:t>
      </w:r>
      <w:r w:rsidR="004E386C" w:rsidRPr="00835D90">
        <w:t>most participants</w:t>
      </w:r>
      <w:r w:rsidR="009473C2" w:rsidRPr="00835D90">
        <w:t xml:space="preserve"> </w:t>
      </w:r>
      <w:r w:rsidR="00FA48FD" w:rsidRPr="00835D90">
        <w:t xml:space="preserve">had multiple </w:t>
      </w:r>
      <w:r w:rsidR="00786D8E" w:rsidRPr="00835D90">
        <w:t xml:space="preserve">computer </w:t>
      </w:r>
      <w:r w:rsidR="00747A79" w:rsidRPr="00835D90">
        <w:t>screens and</w:t>
      </w:r>
      <w:r w:rsidR="00FA48FD" w:rsidRPr="00835D90">
        <w:t xml:space="preserve"> </w:t>
      </w:r>
      <w:r w:rsidR="009473C2" w:rsidRPr="00835D90">
        <w:t xml:space="preserve">kept </w:t>
      </w:r>
      <w:r w:rsidR="00880CFA" w:rsidRPr="00835D90">
        <w:t>the majority of</w:t>
      </w:r>
      <w:r w:rsidR="00786D8E" w:rsidRPr="00835D90">
        <w:t xml:space="preserve"> documents, browse windows and applications </w:t>
      </w:r>
      <w:r w:rsidR="009473C2" w:rsidRPr="00835D90">
        <w:t>open</w:t>
      </w:r>
      <w:r w:rsidR="00994521" w:rsidRPr="00835D90">
        <w:t xml:space="preserve"> on their work computer</w:t>
      </w:r>
      <w:r w:rsidR="009473C2" w:rsidRPr="00835D90">
        <w:t xml:space="preserve">, </w:t>
      </w:r>
      <w:r w:rsidR="0021668D" w:rsidRPr="00835D90">
        <w:t>even af</w:t>
      </w:r>
      <w:r w:rsidR="009B365D" w:rsidRPr="00835D90">
        <w:t>ter they</w:t>
      </w:r>
      <w:r w:rsidR="001366EA" w:rsidRPr="00835D90">
        <w:t xml:space="preserve"> had finished with them. </w:t>
      </w:r>
      <w:r w:rsidR="007536C9" w:rsidRPr="00835D90">
        <w:t>These windows</w:t>
      </w:r>
      <w:r w:rsidR="009473C2" w:rsidRPr="00835D90">
        <w:t xml:space="preserve"> w</w:t>
      </w:r>
      <w:r w:rsidR="007536C9" w:rsidRPr="00835D90">
        <w:t>ere</w:t>
      </w:r>
      <w:r w:rsidR="009473C2" w:rsidRPr="00835D90">
        <w:t xml:space="preserve"> a further source of distraction if </w:t>
      </w:r>
      <w:r w:rsidR="00B024D2" w:rsidRPr="00835D90">
        <w:t>participants</w:t>
      </w:r>
      <w:r w:rsidR="009473C2" w:rsidRPr="00835D90">
        <w:t xml:space="preserve"> were trying t</w:t>
      </w:r>
      <w:r w:rsidR="009B365D" w:rsidRPr="00835D90">
        <w:t>o find task-related information in one of the windows:</w:t>
      </w:r>
    </w:p>
    <w:p w14:paraId="632B0F12" w14:textId="65BCC248" w:rsidR="006A5461" w:rsidRPr="00835D90" w:rsidRDefault="00B4548C" w:rsidP="006A5461">
      <w:pPr>
        <w:pStyle w:val="Quote"/>
      </w:pPr>
      <w:r w:rsidRPr="00835D90">
        <w:t>“It’s like 15 tabs, and I need to go somewhere. And I end up clicking all o</w:t>
      </w:r>
      <w:r w:rsidR="004167A8" w:rsidRPr="00835D90">
        <w:t>f</w:t>
      </w:r>
      <w:r w:rsidRPr="00835D90">
        <w:t xml:space="preserve"> them. And if there is one that is personal stuff, I end up reading it. And then five minutes after, I’m like: what was I doing? (…) So it’s distracting in the way that it makes me n</w:t>
      </w:r>
      <w:r w:rsidR="007C2F71" w:rsidRPr="00835D90">
        <w:t xml:space="preserve">ot solely focused on one thing.” </w:t>
      </w:r>
      <w:r w:rsidRPr="00835D90">
        <w:t>(P3)</w:t>
      </w:r>
    </w:p>
    <w:p w14:paraId="15762CAF" w14:textId="33299E10" w:rsidR="006149D6" w:rsidRPr="00835D90" w:rsidRDefault="002D7A5D" w:rsidP="006149D6">
      <w:r w:rsidRPr="00835D90">
        <w:lastRenderedPageBreak/>
        <w:t xml:space="preserve">In contrast, at home participants worked with one screen and had their main task window maximised. </w:t>
      </w:r>
      <w:r w:rsidR="006149D6" w:rsidRPr="00835D90">
        <w:t xml:space="preserve">Another participant reported she </w:t>
      </w:r>
      <w:r w:rsidR="009D522C" w:rsidRPr="00835D90">
        <w:t xml:space="preserve">was </w:t>
      </w:r>
      <w:r w:rsidR="00F153A5" w:rsidRPr="00835D90">
        <w:t xml:space="preserve">also </w:t>
      </w:r>
      <w:r w:rsidR="009D522C" w:rsidRPr="00835D90">
        <w:t xml:space="preserve">less prone to react to </w:t>
      </w:r>
      <w:r w:rsidR="004E3931" w:rsidRPr="00835D90">
        <w:t xml:space="preserve">other </w:t>
      </w:r>
      <w:r w:rsidR="009D522C" w:rsidRPr="00835D90">
        <w:t>self-interruptions</w:t>
      </w:r>
      <w:r w:rsidR="00AC4D13" w:rsidRPr="00835D90">
        <w:t xml:space="preserve"> at home</w:t>
      </w:r>
      <w:r w:rsidR="009D522C" w:rsidRPr="00835D90">
        <w:t>:</w:t>
      </w:r>
    </w:p>
    <w:p w14:paraId="47AAD384" w14:textId="1A39092C" w:rsidR="009473C2" w:rsidRPr="00835D90" w:rsidRDefault="006A5461" w:rsidP="00606390">
      <w:pPr>
        <w:pStyle w:val="Quote"/>
      </w:pPr>
      <w:r w:rsidRPr="00835D90">
        <w:t>“When I’m at home, I generally don’t look at my phone for some weird reason. (…) When I’m in the office I find that I’m easily distracted, and I don’t get things done.” (P9)</w:t>
      </w:r>
    </w:p>
    <w:p w14:paraId="33EA7485" w14:textId="31E2C416" w:rsidR="009E11C5" w:rsidRPr="00835D90" w:rsidRDefault="003B63B1" w:rsidP="009E11C5">
      <w:r w:rsidRPr="00835D90">
        <w:t>Thou</w:t>
      </w:r>
      <w:r w:rsidR="00946BDA" w:rsidRPr="00835D90">
        <w:t>gh</w:t>
      </w:r>
      <w:r w:rsidR="009E11C5" w:rsidRPr="00835D90">
        <w:t xml:space="preserve"> all participants felt </w:t>
      </w:r>
      <w:r w:rsidR="00F51DE0" w:rsidRPr="00835D90">
        <w:t xml:space="preserve">that </w:t>
      </w:r>
      <w:r w:rsidR="00D55F9C" w:rsidRPr="00835D90">
        <w:t xml:space="preserve">the office environment </w:t>
      </w:r>
      <w:r w:rsidR="00AF3C0B" w:rsidRPr="00835D90">
        <w:t>introduced</w:t>
      </w:r>
      <w:r w:rsidR="009E11C5" w:rsidRPr="00835D90">
        <w:t xml:space="preserve"> </w:t>
      </w:r>
      <w:r w:rsidR="00D55F9C" w:rsidRPr="00835D90">
        <w:t>more</w:t>
      </w:r>
      <w:r w:rsidR="009E11C5" w:rsidRPr="00835D90">
        <w:t xml:space="preserve"> </w:t>
      </w:r>
      <w:r w:rsidR="00664746" w:rsidRPr="00835D90">
        <w:t>distractions</w:t>
      </w:r>
      <w:r w:rsidR="00E808C3" w:rsidRPr="00835D90">
        <w:t xml:space="preserve"> </w:t>
      </w:r>
      <w:r w:rsidR="00715AE5" w:rsidRPr="00835D90">
        <w:t>during work-relat</w:t>
      </w:r>
      <w:r w:rsidR="006E5951" w:rsidRPr="00835D90">
        <w:t>ed interruptions</w:t>
      </w:r>
      <w:r w:rsidR="009E11C5" w:rsidRPr="00835D90">
        <w:t xml:space="preserve">, two participants </w:t>
      </w:r>
      <w:r w:rsidR="006E5951" w:rsidRPr="00835D90">
        <w:t>expressed</w:t>
      </w:r>
      <w:r w:rsidR="009E11C5" w:rsidRPr="00835D90">
        <w:t xml:space="preserve"> </w:t>
      </w:r>
      <w:r w:rsidR="00D55F9C" w:rsidRPr="00835D90">
        <w:t>that there were still other</w:t>
      </w:r>
      <w:r w:rsidR="006E63DC" w:rsidRPr="00835D90">
        <w:t>, personal,</w:t>
      </w:r>
      <w:r w:rsidR="00D55F9C" w:rsidRPr="00835D90">
        <w:t xml:space="preserve"> interruptions at home:</w:t>
      </w:r>
    </w:p>
    <w:p w14:paraId="36DB14F1" w14:textId="73AB763A" w:rsidR="009E11C5" w:rsidRPr="00835D90" w:rsidRDefault="00BC0C28" w:rsidP="009E11C5">
      <w:pPr>
        <w:pStyle w:val="Quote"/>
      </w:pPr>
      <w:r w:rsidRPr="00835D90">
        <w:t xml:space="preserve"> </w:t>
      </w:r>
      <w:r w:rsidR="009E11C5" w:rsidRPr="00835D90">
        <w:t>“There are fewer, but there are still interruptions, but they are of a different kind. I guess in a way some of them are kind of internal interruptions.” (P5)</w:t>
      </w:r>
    </w:p>
    <w:p w14:paraId="13E39319" w14:textId="65008616" w:rsidR="00BC0C28" w:rsidRPr="00835D90" w:rsidRDefault="00BC0C28" w:rsidP="00BC0C28">
      <w:pPr>
        <w:pStyle w:val="Quote"/>
      </w:pPr>
      <w:r w:rsidRPr="00835D90">
        <w:t>“Coming to my office makes sense, if you want to work. Staying at home makes sense if you want to chill.” (P3)</w:t>
      </w:r>
    </w:p>
    <w:p w14:paraId="47A92CE4" w14:textId="29927191" w:rsidR="00AA2684" w:rsidRPr="00835D90" w:rsidRDefault="00AA2684" w:rsidP="00AA2684">
      <w:pPr>
        <w:pStyle w:val="Heading1"/>
      </w:pPr>
      <w:r w:rsidRPr="00835D90">
        <w:t xml:space="preserve">General </w:t>
      </w:r>
      <w:commentRangeStart w:id="510"/>
      <w:r w:rsidRPr="00835D90">
        <w:t>Discussion</w:t>
      </w:r>
      <w:commentRangeEnd w:id="510"/>
      <w:r w:rsidR="00391C44" w:rsidRPr="00835D90">
        <w:rPr>
          <w:rStyle w:val="CommentReference"/>
          <w:rFonts w:ascii="Palatino" w:eastAsiaTheme="minorHAnsi" w:hAnsi="Palatino" w:cstheme="minorBidi"/>
          <w:b w:val="0"/>
          <w:caps w:val="0"/>
        </w:rPr>
        <w:commentReference w:id="510"/>
      </w:r>
    </w:p>
    <w:p w14:paraId="0A720842" w14:textId="01E03210" w:rsidR="001F585A" w:rsidRPr="00835D90" w:rsidRDefault="001F585A" w:rsidP="00B77588">
      <w:pPr>
        <w:pStyle w:val="Paragraph"/>
      </w:pPr>
      <w:r w:rsidRPr="00835D90">
        <w:t>The a</w:t>
      </w:r>
      <w:r w:rsidR="002A6548" w:rsidRPr="00835D90">
        <w:t xml:space="preserve">im of this </w:t>
      </w:r>
      <w:r w:rsidR="00A85B4A" w:rsidRPr="00835D90">
        <w:t>paper</w:t>
      </w:r>
      <w:r w:rsidRPr="00835D90">
        <w:t xml:space="preserve"> was to investigate whether showing people how long they go away from a task can reduce the number and duration of interruptions and improve task </w:t>
      </w:r>
      <w:r w:rsidR="00717BA2" w:rsidRPr="00835D90">
        <w:t>performance</w:t>
      </w:r>
      <w:r w:rsidRPr="00835D90">
        <w:t>.</w:t>
      </w:r>
      <w:r w:rsidR="00B77588" w:rsidRPr="00835D90">
        <w:t xml:space="preserve"> </w:t>
      </w:r>
      <w:r w:rsidR="00F347BF" w:rsidRPr="00835D90">
        <w:t xml:space="preserve">Our results suggest that time feedback during </w:t>
      </w:r>
      <w:r w:rsidR="00220BF2" w:rsidRPr="00835D90">
        <w:t>the</w:t>
      </w:r>
      <w:r w:rsidR="00F347BF" w:rsidRPr="00835D90">
        <w:t xml:space="preserve"> task </w:t>
      </w:r>
      <w:r w:rsidRPr="00835D90">
        <w:t>can help people</w:t>
      </w:r>
      <w:r w:rsidR="004F3EC6" w:rsidRPr="00835D90">
        <w:t xml:space="preserve"> adapt their interruption behaviour in the moment and</w:t>
      </w:r>
      <w:r w:rsidRPr="00835D90">
        <w:t xml:space="preserve"> become more focused on </w:t>
      </w:r>
      <w:r w:rsidR="00220BF2" w:rsidRPr="00835D90">
        <w:t xml:space="preserve">completing </w:t>
      </w:r>
      <w:r w:rsidRPr="00835D90">
        <w:t xml:space="preserve">a task. Study 1 showed that it reduced the duration of </w:t>
      </w:r>
      <w:r w:rsidR="0054297F" w:rsidRPr="00835D90">
        <w:t>interruptions and</w:t>
      </w:r>
      <w:r w:rsidRPr="00835D90">
        <w:t xml:space="preserve"> made people more accurate and faster in completing a data entry </w:t>
      </w:r>
      <w:r w:rsidR="00054A32" w:rsidRPr="00835D90">
        <w:t>task</w:t>
      </w:r>
      <w:r w:rsidRPr="00835D90">
        <w:t xml:space="preserve">. Study 2 showed that it made people reflect on what they were doing during an interruption, and as a result they tried to cut out time of </w:t>
      </w:r>
      <w:r w:rsidR="0054297F" w:rsidRPr="00835D90">
        <w:t>interruptions and</w:t>
      </w:r>
      <w:r w:rsidRPr="00835D90">
        <w:t xml:space="preserve"> reduce the number of unnecessary interruptions.</w:t>
      </w:r>
    </w:p>
    <w:p w14:paraId="424385DA" w14:textId="54C57B5F" w:rsidR="00AD6FBC" w:rsidRPr="00835D90" w:rsidRDefault="005156A7" w:rsidP="005156A7">
      <w:pPr>
        <w:pStyle w:val="Paragraph"/>
      </w:pPr>
      <w:r w:rsidRPr="00835D90">
        <w:t xml:space="preserve">Previous work has highlighted several problems with existing </w:t>
      </w:r>
      <w:r w:rsidR="006D6903" w:rsidRPr="00835D90">
        <w:t xml:space="preserve">commercial </w:t>
      </w:r>
      <w:r w:rsidRPr="00835D90">
        <w:t>time tracking and management applications</w:t>
      </w:r>
      <w:r w:rsidR="00F95663" w:rsidRPr="00835D90">
        <w:t>: these</w:t>
      </w:r>
      <w:r w:rsidRPr="00835D90">
        <w:t xml:space="preserve"> often are time-consuming to </w:t>
      </w:r>
      <w:r w:rsidR="00EB4A4B" w:rsidRPr="00835D90">
        <w:t>use</w:t>
      </w:r>
      <w:r w:rsidR="000151BC" w:rsidRPr="00835D90">
        <w:t xml:space="preserve">, they can </w:t>
      </w:r>
      <w:r w:rsidR="003D6074" w:rsidRPr="00835D90">
        <w:t>restrict</w:t>
      </w:r>
      <w:r w:rsidR="002A6DA5" w:rsidRPr="00835D90">
        <w:t xml:space="preserve"> user activities too much</w:t>
      </w:r>
      <w:r w:rsidR="001645B0" w:rsidRPr="00835D90">
        <w:t>,</w:t>
      </w:r>
      <w:r w:rsidR="000151BC" w:rsidRPr="00835D90">
        <w:t xml:space="preserve"> </w:t>
      </w:r>
      <w:r w:rsidRPr="00835D90">
        <w:t xml:space="preserve">and it is not immediately clear to users what action to take based on the </w:t>
      </w:r>
      <w:r w:rsidR="00A85076" w:rsidRPr="00835D90">
        <w:t>data</w:t>
      </w:r>
      <w:r w:rsidR="00C976DC" w:rsidRPr="00835D90">
        <w:t xml:space="preserve"> </w:t>
      </w:r>
      <w:r w:rsidRPr="00835D90">
        <w:fldChar w:fldCharType="begin" w:fldLock="1"/>
      </w:r>
      <w:r w:rsidR="003156C2" w:rsidRPr="00835D90">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et al., 2014; Whittaker et al., 2016)", "plainTextFormattedCitation" : "(Collins et al., 2014; Whittaker et al., 2016)", "previouslyFormattedCitation" : "(Collins et al., 2014; Whittaker et al., 2016)" }, "properties" : {  }, "schema" : "https://github.com/citation-style-language/schema/raw/master/csl-citation.json" }</w:instrText>
      </w:r>
      <w:r w:rsidRPr="00835D90">
        <w:fldChar w:fldCharType="separate"/>
      </w:r>
      <w:r w:rsidR="003156C2" w:rsidRPr="00835D90">
        <w:rPr>
          <w:noProof/>
        </w:rPr>
        <w:t>(Collins et al., 2014; Whittaker et al., 2016)</w:t>
      </w:r>
      <w:r w:rsidRPr="00835D90">
        <w:fldChar w:fldCharType="end"/>
      </w:r>
      <w:r w:rsidRPr="00835D90">
        <w:t xml:space="preserve">. Our findings </w:t>
      </w:r>
      <w:r w:rsidR="008A7845" w:rsidRPr="00835D90">
        <w:t xml:space="preserve">partly </w:t>
      </w:r>
      <w:r w:rsidR="000151BC" w:rsidRPr="00835D90">
        <w:t>corroborate</w:t>
      </w:r>
      <w:r w:rsidRPr="00835D90">
        <w:t xml:space="preserve"> these issues</w:t>
      </w:r>
      <w:r w:rsidR="008A7845" w:rsidRPr="00835D90">
        <w:t>,</w:t>
      </w:r>
      <w:r w:rsidRPr="00835D90">
        <w:t xml:space="preserve"> and </w:t>
      </w:r>
      <w:r w:rsidR="00B44003" w:rsidRPr="00835D90">
        <w:t>demonstrate</w:t>
      </w:r>
      <w:r w:rsidRPr="00835D90">
        <w:t xml:space="preserve"> several pointers </w:t>
      </w:r>
      <w:r w:rsidR="00341CF6" w:rsidRPr="00835D90">
        <w:t>that can</w:t>
      </w:r>
      <w:r w:rsidRPr="00835D90">
        <w:t xml:space="preserve"> </w:t>
      </w:r>
      <w:r w:rsidR="00B60D33" w:rsidRPr="00835D90">
        <w:t xml:space="preserve">inform the design </w:t>
      </w:r>
      <w:r w:rsidR="006803A7" w:rsidRPr="00835D90">
        <w:t>of time applications.</w:t>
      </w:r>
      <w:r w:rsidRPr="00835D90">
        <w:t xml:space="preserve"> </w:t>
      </w:r>
    </w:p>
    <w:p w14:paraId="7AB81310" w14:textId="7225E299" w:rsidR="007466B8" w:rsidRPr="00835D90" w:rsidRDefault="00DE1CB4" w:rsidP="005156A7">
      <w:pPr>
        <w:pStyle w:val="Paragraph"/>
      </w:pPr>
      <w:r w:rsidRPr="00835D90">
        <w:t>Fi</w:t>
      </w:r>
      <w:r w:rsidR="008C3280" w:rsidRPr="00835D90">
        <w:t xml:space="preserve">rst, when providing users with data </w:t>
      </w:r>
      <w:r w:rsidR="000851D4" w:rsidRPr="00835D90">
        <w:t xml:space="preserve">log </w:t>
      </w:r>
      <w:r w:rsidR="005156A7" w:rsidRPr="00835D90">
        <w:t xml:space="preserve">of their computer activities, </w:t>
      </w:r>
      <w:r w:rsidRPr="00835D90">
        <w:t xml:space="preserve">they </w:t>
      </w:r>
      <w:r w:rsidR="005156A7" w:rsidRPr="00835D90">
        <w:t xml:space="preserve">need to have a specific </w:t>
      </w:r>
      <w:r w:rsidR="002E2357" w:rsidRPr="00835D90">
        <w:t>starting</w:t>
      </w:r>
      <w:r w:rsidR="005156A7" w:rsidRPr="00835D90">
        <w:t xml:space="preserve"> point of what it is they want to find out for them to be able to use it and act on it. </w:t>
      </w:r>
      <w:r w:rsidR="00DB50F6" w:rsidRPr="00835D90">
        <w:t xml:space="preserve">Participants in Study 2 were not interested in their overall computer activity, but were mostly interested in the time they spent on, or away from, a specific task. </w:t>
      </w:r>
      <w:r w:rsidR="005156A7" w:rsidRPr="00835D90">
        <w:t xml:space="preserve">By </w:t>
      </w:r>
      <w:r w:rsidRPr="00835D90">
        <w:t>presenting</w:t>
      </w:r>
      <w:r w:rsidR="005156A7" w:rsidRPr="00835D90">
        <w:t xml:space="preserve"> a simple and </w:t>
      </w:r>
      <w:r w:rsidR="00215013" w:rsidRPr="00835D90">
        <w:t>precise</w:t>
      </w:r>
      <w:r w:rsidR="005156A7" w:rsidRPr="00835D90">
        <w:t xml:space="preserve"> </w:t>
      </w:r>
      <w:r w:rsidR="00FC26D6" w:rsidRPr="00835D90">
        <w:t xml:space="preserve">measure, in </w:t>
      </w:r>
      <w:r w:rsidR="001D07DE" w:rsidRPr="00835D90">
        <w:t>our</w:t>
      </w:r>
      <w:r w:rsidR="00FC26D6" w:rsidRPr="00835D90">
        <w:t xml:space="preserve"> case the length of an interruption</w:t>
      </w:r>
      <w:r w:rsidR="005156A7" w:rsidRPr="00835D90">
        <w:t xml:space="preserve">, participants </w:t>
      </w:r>
      <w:r w:rsidR="00C365FF" w:rsidRPr="00835D90">
        <w:t>were provided with</w:t>
      </w:r>
      <w:r w:rsidR="0012342D" w:rsidRPr="00835D90">
        <w:t xml:space="preserve"> a specific </w:t>
      </w:r>
      <w:r w:rsidR="000E4228" w:rsidRPr="00835D90">
        <w:t>target</w:t>
      </w:r>
      <w:r w:rsidR="0012342D" w:rsidRPr="00835D90">
        <w:t xml:space="preserve"> of what </w:t>
      </w:r>
      <w:r w:rsidR="00753AD2" w:rsidRPr="00835D90">
        <w:t>to reflect on and change,</w:t>
      </w:r>
      <w:r w:rsidR="005156A7" w:rsidRPr="00835D90">
        <w:t xml:space="preserve"> </w:t>
      </w:r>
      <w:r w:rsidR="000E1DA6" w:rsidRPr="00835D90">
        <w:t>and did not need to go through</w:t>
      </w:r>
      <w:r w:rsidR="005156A7" w:rsidRPr="00835D90">
        <w:t xml:space="preserve"> the effort of having to interpret information</w:t>
      </w:r>
      <w:r w:rsidR="00AC2E3C" w:rsidRPr="00835D90">
        <w:t xml:space="preserve"> of all their </w:t>
      </w:r>
      <w:r w:rsidR="00B21038" w:rsidRPr="00835D90">
        <w:t>activity</w:t>
      </w:r>
      <w:r w:rsidR="005156A7" w:rsidRPr="00835D90">
        <w:t xml:space="preserve">. As some participants </w:t>
      </w:r>
      <w:r w:rsidR="001A7689" w:rsidRPr="00835D90">
        <w:t xml:space="preserve">in Study 2 </w:t>
      </w:r>
      <w:r w:rsidR="001C2F4D" w:rsidRPr="00835D90">
        <w:t>did want to</w:t>
      </w:r>
      <w:r w:rsidR="005156A7" w:rsidRPr="00835D90">
        <w:t xml:space="preserve"> have access to </w:t>
      </w:r>
      <w:r w:rsidR="00347264" w:rsidRPr="00835D90">
        <w:t>more detailed</w:t>
      </w:r>
      <w:r w:rsidR="005156A7" w:rsidRPr="00835D90">
        <w:t xml:space="preserve"> information</w:t>
      </w:r>
      <w:r w:rsidR="004D6FB8" w:rsidRPr="00835D90">
        <w:t xml:space="preserve"> about </w:t>
      </w:r>
      <w:r w:rsidR="00215013" w:rsidRPr="00835D90">
        <w:t xml:space="preserve">their activity during </w:t>
      </w:r>
      <w:r w:rsidR="004D6FB8" w:rsidRPr="00835D90">
        <w:t>a specific interruption</w:t>
      </w:r>
      <w:r w:rsidR="005156A7" w:rsidRPr="00835D90">
        <w:t xml:space="preserve">, </w:t>
      </w:r>
      <w:r w:rsidR="00347264" w:rsidRPr="00835D90">
        <w:t>a simple presentation in the moment can be complemented by a more complete log running in the background.</w:t>
      </w:r>
      <w:r w:rsidR="005156A7" w:rsidRPr="00835D90">
        <w:t xml:space="preserve"> </w:t>
      </w:r>
      <w:r w:rsidR="001F2F00" w:rsidRPr="00835D90">
        <w:t xml:space="preserve">It </w:t>
      </w:r>
      <w:r w:rsidR="007466B8" w:rsidRPr="00835D90">
        <w:t>would</w:t>
      </w:r>
      <w:r w:rsidR="00DC0FE4" w:rsidRPr="00835D90">
        <w:t xml:space="preserve"> also</w:t>
      </w:r>
      <w:r w:rsidR="007466B8" w:rsidRPr="00835D90">
        <w:t xml:space="preserve"> be interesting to give users control </w:t>
      </w:r>
      <w:r w:rsidR="00486E56" w:rsidRPr="00835D90">
        <w:t>over</w:t>
      </w:r>
      <w:r w:rsidR="00125035" w:rsidRPr="00835D90">
        <w:t xml:space="preserve"> what </w:t>
      </w:r>
      <w:r w:rsidR="00B03F97" w:rsidRPr="00835D90">
        <w:t>information they are interested in</w:t>
      </w:r>
      <w:r w:rsidR="00125035" w:rsidRPr="00835D90">
        <w:t xml:space="preserve"> to see in the notification. For example, most participants were not only interested in the length of interruptions during a task, but also on the length of their task overall. </w:t>
      </w:r>
    </w:p>
    <w:p w14:paraId="28F9F415" w14:textId="7808C438" w:rsidR="009D4642" w:rsidRPr="00835D90" w:rsidRDefault="005156A7" w:rsidP="005156A7">
      <w:pPr>
        <w:pStyle w:val="Paragraph"/>
      </w:pPr>
      <w:r w:rsidRPr="00835D90">
        <w:t xml:space="preserve">Second, by showing information during the task, participants can </w:t>
      </w:r>
      <w:r w:rsidR="00961E84" w:rsidRPr="00835D90">
        <w:t xml:space="preserve">react and </w:t>
      </w:r>
      <w:r w:rsidRPr="00835D90">
        <w:t xml:space="preserve">change their behaviour </w:t>
      </w:r>
      <w:r w:rsidR="00324D0C" w:rsidRPr="00835D90">
        <w:t>immediately</w:t>
      </w:r>
      <w:r w:rsidRPr="00835D90">
        <w:t xml:space="preserve"> and </w:t>
      </w:r>
      <w:r w:rsidR="009A4DDE" w:rsidRPr="00835D90">
        <w:t>do not have to remind themselves</w:t>
      </w:r>
      <w:r w:rsidR="007C1BCB" w:rsidRPr="00835D90">
        <w:t xml:space="preserve"> to look </w:t>
      </w:r>
      <w:r w:rsidR="00FA4591" w:rsidRPr="00835D90">
        <w:t>at information later.</w:t>
      </w:r>
      <w:r w:rsidRPr="00835D90">
        <w:t xml:space="preserve"> </w:t>
      </w:r>
      <w:r w:rsidR="00FA4591" w:rsidRPr="00835D90">
        <w:t>P</w:t>
      </w:r>
      <w:r w:rsidRPr="00835D90">
        <w:t xml:space="preserve">articipants </w:t>
      </w:r>
      <w:r w:rsidR="001C031D" w:rsidRPr="00835D90">
        <w:t xml:space="preserve">in Study 2 </w:t>
      </w:r>
      <w:r w:rsidRPr="00835D90">
        <w:t xml:space="preserve">were prompted by the notification to </w:t>
      </w:r>
      <w:r w:rsidR="0047209F" w:rsidRPr="00835D90">
        <w:t>reflect on</w:t>
      </w:r>
      <w:r w:rsidRPr="00835D90">
        <w:t xml:space="preserve"> what they wer</w:t>
      </w:r>
      <w:r w:rsidR="00FA4591" w:rsidRPr="00835D90">
        <w:t xml:space="preserve">e doing during an interruption, but often forgot </w:t>
      </w:r>
      <w:r w:rsidR="0084121D" w:rsidRPr="00835D90">
        <w:t xml:space="preserve">to </w:t>
      </w:r>
      <w:r w:rsidR="0047209F" w:rsidRPr="00835D90">
        <w:t>look back</w:t>
      </w:r>
      <w:r w:rsidR="0084121D" w:rsidRPr="00835D90">
        <w:t xml:space="preserve"> at their computer activities</w:t>
      </w:r>
      <w:r w:rsidR="00FA4591" w:rsidRPr="00835D90">
        <w:t xml:space="preserve"> otherwise. </w:t>
      </w:r>
      <w:r w:rsidR="00B6416F" w:rsidRPr="00835D90">
        <w:t>Participants in Study 1 wer</w:t>
      </w:r>
      <w:r w:rsidR="00F4483B" w:rsidRPr="00835D90">
        <w:t xml:space="preserve">e able to act on the explicit information they were given </w:t>
      </w:r>
      <w:r w:rsidR="00E73F8C" w:rsidRPr="00835D90">
        <w:t xml:space="preserve">in the short </w:t>
      </w:r>
      <w:r w:rsidR="00AD7D74" w:rsidRPr="00835D90">
        <w:t>time space</w:t>
      </w:r>
      <w:r w:rsidR="00E73F8C" w:rsidRPr="00835D90">
        <w:t xml:space="preserve"> of an experiment, which had a positive effect on their task performance.</w:t>
      </w:r>
    </w:p>
    <w:p w14:paraId="75AD0233" w14:textId="64E4438B" w:rsidR="00FA38C7" w:rsidRPr="00835D90" w:rsidRDefault="00FA38C7" w:rsidP="00674EE8">
      <w:pPr>
        <w:pStyle w:val="Paragraph"/>
      </w:pPr>
      <w:r w:rsidRPr="00835D90">
        <w:t xml:space="preserve">Another promising area to investigate would be to record the interruptions and give participants insight in how their changes have an effect over time. Although it was clear to participants in Study 2 what action they had to take based on the data presented by the extension, some felt they did not have sufficient information as to whether </w:t>
      </w:r>
      <w:r w:rsidR="00134692" w:rsidRPr="00835D90">
        <w:t>their</w:t>
      </w:r>
      <w:r w:rsidRPr="00835D90">
        <w:t xml:space="preserve"> changes had any effect over time.</w:t>
      </w:r>
    </w:p>
    <w:p w14:paraId="3836A941" w14:textId="4D4453E0" w:rsidR="00B440CC" w:rsidRPr="00835D90" w:rsidRDefault="0076726A" w:rsidP="00D64E57">
      <w:pPr>
        <w:pStyle w:val="Paragraph"/>
      </w:pPr>
      <w:r w:rsidRPr="00835D90">
        <w:t xml:space="preserve">While </w:t>
      </w:r>
      <w:r w:rsidR="00AF7505" w:rsidRPr="00835D90">
        <w:t>the</w:t>
      </w:r>
      <w:r w:rsidRPr="00835D90">
        <w:t xml:space="preserve"> results are promising, </w:t>
      </w:r>
      <w:r w:rsidR="0067143E" w:rsidRPr="00835D90">
        <w:t xml:space="preserve">our research </w:t>
      </w:r>
      <w:r w:rsidRPr="00835D90">
        <w:t>also has a number of limitations</w:t>
      </w:r>
      <w:r w:rsidR="00A9406A" w:rsidRPr="00835D90">
        <w:t xml:space="preserve"> which </w:t>
      </w:r>
      <w:r w:rsidR="00582529" w:rsidRPr="00835D90">
        <w:t>would be worthwhile to</w:t>
      </w:r>
      <w:r w:rsidR="00A9406A" w:rsidRPr="00835D90">
        <w:t xml:space="preserve"> </w:t>
      </w:r>
      <w:r w:rsidR="00582529" w:rsidRPr="00835D90">
        <w:t>address</w:t>
      </w:r>
      <w:r w:rsidR="00A9406A" w:rsidRPr="00835D90">
        <w:t xml:space="preserve"> in future work</w:t>
      </w:r>
      <w:r w:rsidRPr="00835D90">
        <w:t xml:space="preserve">. </w:t>
      </w:r>
      <w:r w:rsidR="001F585A" w:rsidRPr="00835D90">
        <w:t>Our study only f</w:t>
      </w:r>
      <w:r w:rsidR="00B10B48" w:rsidRPr="00835D90">
        <w:t>ocused on digital interruptions, but as</w:t>
      </w:r>
      <w:r w:rsidR="001F585A" w:rsidRPr="00835D90">
        <w:t xml:space="preserve"> </w:t>
      </w:r>
      <w:r w:rsidR="006A0D40" w:rsidRPr="00835D90">
        <w:t xml:space="preserve">was </w:t>
      </w:r>
      <w:r w:rsidR="001F585A" w:rsidRPr="00835D90">
        <w:t>appare</w:t>
      </w:r>
      <w:r w:rsidR="00324B2C" w:rsidRPr="00835D90">
        <w:t>nt in Study 2, people also deal</w:t>
      </w:r>
      <w:r w:rsidR="001F585A" w:rsidRPr="00835D90">
        <w:t xml:space="preserve"> with interruptions and distractions beyond the computer. Future work </w:t>
      </w:r>
      <w:r w:rsidR="0004148F" w:rsidRPr="00835D90">
        <w:t>could</w:t>
      </w:r>
      <w:r w:rsidR="001F585A" w:rsidRPr="00835D90">
        <w:t xml:space="preserve"> look at </w:t>
      </w:r>
      <w:r w:rsidR="0004148F" w:rsidRPr="00835D90">
        <w:t xml:space="preserve">also </w:t>
      </w:r>
      <w:r w:rsidR="001F585A" w:rsidRPr="00835D90">
        <w:t>collecting and showing data from these interruptions. For example, ManicTime use</w:t>
      </w:r>
      <w:r w:rsidR="00B649B3" w:rsidRPr="00835D90">
        <w:t>s</w:t>
      </w:r>
      <w:r w:rsidR="001F585A" w:rsidRPr="00835D90">
        <w:t xml:space="preserve"> PC inactivity to indicate when pa</w:t>
      </w:r>
      <w:r w:rsidR="004849C0" w:rsidRPr="00835D90">
        <w:t>rticipants were away</w:t>
      </w:r>
      <w:r w:rsidR="001F585A" w:rsidRPr="00835D90">
        <w:t xml:space="preserve">. </w:t>
      </w:r>
      <w:r w:rsidR="00376EFB" w:rsidRPr="00835D90">
        <w:t>Other</w:t>
      </w:r>
      <w:r w:rsidR="001F585A" w:rsidRPr="00835D90">
        <w:t xml:space="preserve"> </w:t>
      </w:r>
      <w:r w:rsidR="00376EFB" w:rsidRPr="00835D90">
        <w:t>sensitive</w:t>
      </w:r>
      <w:r w:rsidR="001F585A" w:rsidRPr="00835D90">
        <w:t xml:space="preserve"> measures </w:t>
      </w:r>
      <w:r w:rsidR="00532B70" w:rsidRPr="00835D90">
        <w:t xml:space="preserve">to detect moments where the user has likely </w:t>
      </w:r>
      <w:r w:rsidR="00E04FB0" w:rsidRPr="00835D90">
        <w:t>interrupted their work</w:t>
      </w:r>
      <w:r w:rsidR="00532B70" w:rsidRPr="00835D90">
        <w:t xml:space="preserve"> </w:t>
      </w:r>
      <w:r w:rsidR="001F585A" w:rsidRPr="00835D90">
        <w:t>could be inter</w:t>
      </w:r>
      <w:r w:rsidR="00811B03" w:rsidRPr="00835D90">
        <w:t>-</w:t>
      </w:r>
      <w:r w:rsidR="001F585A" w:rsidRPr="00835D90">
        <w:t>key inte</w:t>
      </w:r>
      <w:r w:rsidR="00532B70" w:rsidRPr="00835D90">
        <w:t>rvals or mouse clicks.</w:t>
      </w:r>
      <w:r w:rsidR="001F585A" w:rsidRPr="00835D90">
        <w:t xml:space="preserve"> </w:t>
      </w:r>
      <w:r w:rsidR="00826DEF" w:rsidRPr="00835D90">
        <w:t xml:space="preserve">Furthermore, </w:t>
      </w:r>
      <w:r w:rsidR="00893EB9" w:rsidRPr="00835D90">
        <w:t xml:space="preserve">due </w:t>
      </w:r>
      <w:r w:rsidR="00826DEF" w:rsidRPr="00835D90">
        <w:t>to</w:t>
      </w:r>
      <w:r w:rsidR="00CE0412" w:rsidRPr="00835D90">
        <w:t xml:space="preserve"> the limited logging data from Study 2</w:t>
      </w:r>
      <w:r w:rsidR="001F585A" w:rsidRPr="00835D90">
        <w:t xml:space="preserve">, </w:t>
      </w:r>
      <w:r w:rsidR="00532B70" w:rsidRPr="00835D90">
        <w:t xml:space="preserve">we are unable to make any concluding claims </w:t>
      </w:r>
      <w:r w:rsidR="00412CD5" w:rsidRPr="00835D90">
        <w:t xml:space="preserve">as to whether </w:t>
      </w:r>
      <w:r w:rsidR="00D016AF" w:rsidRPr="00835D90">
        <w:t>time feedback</w:t>
      </w:r>
      <w:r w:rsidR="00412CD5" w:rsidRPr="00835D90">
        <w:t xml:space="preserve"> </w:t>
      </w:r>
      <w:r w:rsidR="007D1460" w:rsidRPr="00835D90">
        <w:t>had</w:t>
      </w:r>
      <w:r w:rsidR="00412CD5" w:rsidRPr="00835D90">
        <w:t xml:space="preserve"> any significant effect on participants</w:t>
      </w:r>
      <w:r w:rsidR="00722B49" w:rsidRPr="00835D90">
        <w:t>’</w:t>
      </w:r>
      <w:r w:rsidR="00412CD5" w:rsidRPr="00835D90">
        <w:t xml:space="preserve"> </w:t>
      </w:r>
      <w:r w:rsidR="001F585A" w:rsidRPr="00835D90">
        <w:t>window switching and task focus</w:t>
      </w:r>
      <w:r w:rsidR="00E9372B" w:rsidRPr="00835D90">
        <w:t xml:space="preserve"> behaviour</w:t>
      </w:r>
      <w:r w:rsidR="00A21662" w:rsidRPr="00835D90">
        <w:t xml:space="preserve"> over time</w:t>
      </w:r>
      <w:r w:rsidR="001F585A" w:rsidRPr="00835D90">
        <w:t xml:space="preserve">. </w:t>
      </w:r>
      <w:r w:rsidR="00B0026B" w:rsidRPr="00835D90">
        <w:t>In addition</w:t>
      </w:r>
      <w:r w:rsidR="001F585A" w:rsidRPr="00835D90">
        <w:t xml:space="preserve">, though participants indicated they modified their behaviour after using the extension, it is </w:t>
      </w:r>
      <w:r w:rsidR="00C25766" w:rsidRPr="00835D90">
        <w:t>not certain</w:t>
      </w:r>
      <w:r w:rsidR="001F585A" w:rsidRPr="00835D90">
        <w:t xml:space="preserve"> whether they based their behaviour on the specific information provided by the extension, or whether the notification simply made them reflect and become more aware of their time. </w:t>
      </w:r>
    </w:p>
    <w:p w14:paraId="5F40714C" w14:textId="397E41C7" w:rsidR="00C87476" w:rsidRPr="00835D90" w:rsidRDefault="001F585A" w:rsidP="00C87476">
      <w:pPr>
        <w:pStyle w:val="Paragraph"/>
      </w:pPr>
      <w:r w:rsidRPr="00835D90">
        <w:t>Our findings make a contribution to our understanding of switching behaviour for routine</w:t>
      </w:r>
      <w:r w:rsidR="00B42549" w:rsidRPr="00835D90">
        <w:t xml:space="preserve"> data entry work to distracting</w:t>
      </w:r>
      <w:r w:rsidRPr="00835D90">
        <w:t xml:space="preserve"> but task-relevant applications such as email. Our results also suggest that a simple presentation of time information during a task </w:t>
      </w:r>
      <w:r w:rsidR="00D2690A" w:rsidRPr="00835D90">
        <w:t>can mitigate distractions but still keep u</w:t>
      </w:r>
      <w:r w:rsidR="00193FA9" w:rsidRPr="00835D90">
        <w:t>sers in control over their interruptions</w:t>
      </w:r>
      <w:r w:rsidR="00D2690A" w:rsidRPr="00835D90">
        <w:t>,</w:t>
      </w:r>
      <w:r w:rsidR="00193FA9" w:rsidRPr="00835D90">
        <w:t xml:space="preserve"> </w:t>
      </w:r>
      <w:r w:rsidR="00D2690A" w:rsidRPr="00835D90">
        <w:t>and can</w:t>
      </w:r>
      <w:r w:rsidRPr="00835D90">
        <w:t xml:space="preserve"> inform the design of productivity interventions to improve focus. </w:t>
      </w:r>
    </w:p>
    <w:p w14:paraId="1FD51CE8" w14:textId="23D4FDD8" w:rsidR="002B69FB" w:rsidRPr="00835D90" w:rsidRDefault="00EA55BE" w:rsidP="004D5B68">
      <w:pPr>
        <w:pStyle w:val="Heading1"/>
      </w:pPr>
      <w:r w:rsidRPr="00835D90">
        <w:t>References</w:t>
      </w:r>
    </w:p>
    <w:p w14:paraId="512F5BD1" w14:textId="1A54872C" w:rsidR="002B1C50" w:rsidRPr="002B1C50" w:rsidRDefault="00EA55BE" w:rsidP="002B1C50">
      <w:pPr>
        <w:widowControl w:val="0"/>
        <w:autoSpaceDE w:val="0"/>
        <w:autoSpaceDN w:val="0"/>
        <w:adjustRightInd w:val="0"/>
        <w:ind w:left="480" w:hanging="480"/>
        <w:rPr>
          <w:rFonts w:eastAsia="Times New Roman" w:cs="Times New Roman"/>
          <w:noProof/>
        </w:rPr>
      </w:pPr>
      <w:r w:rsidRPr="00835D90">
        <w:rPr>
          <w:szCs w:val="22"/>
        </w:rPr>
        <w:fldChar w:fldCharType="begin" w:fldLock="1"/>
      </w:r>
      <w:r w:rsidRPr="00835D90">
        <w:rPr>
          <w:szCs w:val="22"/>
        </w:rPr>
        <w:instrText xml:space="preserve">ADDIN Mendeley Bibliography CSL_BIBLIOGRAPHY </w:instrText>
      </w:r>
      <w:r w:rsidRPr="00835D90">
        <w:rPr>
          <w:szCs w:val="22"/>
        </w:rPr>
        <w:fldChar w:fldCharType="separate"/>
      </w:r>
      <w:r w:rsidR="002B1C50" w:rsidRPr="002B1C50">
        <w:rPr>
          <w:rFonts w:eastAsia="Times New Roman" w:cs="Times New Roman"/>
          <w:noProof/>
        </w:rPr>
        <w:t xml:space="preserve">Altmann, E. M., Trafton, J. G., &amp; Hambrick, D. Z. (2017). Effects of Interruption Length on Procedural Errors. </w:t>
      </w:r>
      <w:r w:rsidR="002B1C50" w:rsidRPr="002B1C50">
        <w:rPr>
          <w:rFonts w:eastAsia="Times New Roman" w:cs="Times New Roman"/>
          <w:i/>
          <w:iCs/>
          <w:noProof/>
        </w:rPr>
        <w:t>Journal of Experimental Psychology: Applied</w:t>
      </w:r>
      <w:r w:rsidR="002B1C50" w:rsidRPr="002B1C50">
        <w:rPr>
          <w:rFonts w:eastAsia="Times New Roman" w:cs="Times New Roman"/>
          <w:noProof/>
        </w:rPr>
        <w:t xml:space="preserve">, </w:t>
      </w:r>
      <w:r w:rsidR="002B1C50" w:rsidRPr="002B1C50">
        <w:rPr>
          <w:rFonts w:eastAsia="Times New Roman" w:cs="Times New Roman"/>
          <w:i/>
          <w:iCs/>
          <w:noProof/>
        </w:rPr>
        <w:t>23</w:t>
      </w:r>
      <w:r w:rsidR="002B1C50" w:rsidRPr="002B1C50">
        <w:rPr>
          <w:rFonts w:eastAsia="Times New Roman" w:cs="Times New Roman"/>
          <w:noProof/>
        </w:rPr>
        <w:t>(2), 216–229. https://doi.org/10.1037/xap0000117</w:t>
      </w:r>
    </w:p>
    <w:p w14:paraId="20E22F9A"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Borghouts, J., Brumby, D. P., &amp; Cox, A. L. (2017). Batching, Error Checking and Data Collecting: Understanding Data Entry in a Financial Office. In </w:t>
      </w:r>
      <w:r w:rsidRPr="002B1C50">
        <w:rPr>
          <w:rFonts w:eastAsia="Times New Roman" w:cs="Times New Roman"/>
          <w:i/>
          <w:iCs/>
          <w:noProof/>
        </w:rPr>
        <w:t>Proceedings of 15th European Conference on Computer-Supported Cooperative Work</w:t>
      </w:r>
      <w:r w:rsidRPr="002B1C50">
        <w:rPr>
          <w:rFonts w:eastAsia="Times New Roman" w:cs="Times New Roman"/>
          <w:noProof/>
        </w:rPr>
        <w:t>. Sheffield, UK. https://doi.org/10.18420/ecscw2017-4</w:t>
      </w:r>
    </w:p>
    <w:p w14:paraId="2048F626"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lastRenderedPageBreak/>
        <w:t xml:space="preserve">Collins, E. I. M., Cox, A. L., Bird, J., &amp; Cornish-Tresstail, C. (2014). Barriers to engagement with a personal informatics productivity tool. In </w:t>
      </w:r>
      <w:r w:rsidRPr="002B1C50">
        <w:rPr>
          <w:rFonts w:eastAsia="Times New Roman" w:cs="Times New Roman"/>
          <w:i/>
          <w:iCs/>
          <w:noProof/>
        </w:rPr>
        <w:t>Proceedings of the 26th Australian Computer-Human Interaction Conference on Designing Futures the Future of Design - OzCHI ’14</w:t>
      </w:r>
      <w:r w:rsidRPr="002B1C50">
        <w:rPr>
          <w:rFonts w:eastAsia="Times New Roman" w:cs="Times New Roman"/>
          <w:noProof/>
        </w:rPr>
        <w:t xml:space="preserve"> (pp. 370–379). https://doi.org/10.1145/2686612.2686668</w:t>
      </w:r>
    </w:p>
    <w:p w14:paraId="2A17C30F"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Cutrell, E., Czerwinski, M., &amp; Horvitz, E. (2001). Notification, Disruption, and Memory: Effects of Messaging Interruptions on Memory and Performance. In </w:t>
      </w:r>
      <w:r w:rsidRPr="002B1C50">
        <w:rPr>
          <w:rFonts w:eastAsia="Times New Roman" w:cs="Times New Roman"/>
          <w:i/>
          <w:iCs/>
          <w:noProof/>
        </w:rPr>
        <w:t>Proceedings of INTERACT 2001</w:t>
      </w:r>
      <w:r w:rsidRPr="002B1C50">
        <w:rPr>
          <w:rFonts w:eastAsia="Times New Roman" w:cs="Times New Roman"/>
          <w:noProof/>
        </w:rPr>
        <w:t xml:space="preserve"> (pp. 263–269). New York, NY, USA: Springer.</w:t>
      </w:r>
    </w:p>
    <w:p w14:paraId="6CA2D337"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Gonzalez, V. M., &amp; Mark, G. (2004). “Constant, Constant, Multi-tasking Craziness”: Managing Multiple Working Spheres. In </w:t>
      </w:r>
      <w:r w:rsidRPr="002B1C50">
        <w:rPr>
          <w:rFonts w:eastAsia="Times New Roman" w:cs="Times New Roman"/>
          <w:i/>
          <w:iCs/>
          <w:noProof/>
        </w:rPr>
        <w:t>Proceedings of the SIGCHI Conference on Human Factors in Computing Systems (CHI ’04)</w:t>
      </w:r>
      <w:r w:rsidRPr="002B1C50">
        <w:rPr>
          <w:rFonts w:eastAsia="Times New Roman" w:cs="Times New Roman"/>
          <w:noProof/>
        </w:rPr>
        <w:t xml:space="preserve"> (pp. 113–120). Vienna, Austria.</w:t>
      </w:r>
    </w:p>
    <w:p w14:paraId="3D8DCABC"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Gould, S. J. J., Cox, A. L., &amp; Brumby, D. P. (2016). Diminished Control in Crowdsourcing: An Investigation of Crowdworker Multitasking Behavior. </w:t>
      </w:r>
      <w:r w:rsidRPr="002B1C50">
        <w:rPr>
          <w:rFonts w:eastAsia="Times New Roman" w:cs="Times New Roman"/>
          <w:i/>
          <w:iCs/>
          <w:noProof/>
        </w:rPr>
        <w:t>ACM Transactions on Computer-Human Interaction</w:t>
      </w:r>
      <w:r w:rsidRPr="002B1C50">
        <w:rPr>
          <w:rFonts w:eastAsia="Times New Roman" w:cs="Times New Roman"/>
          <w:noProof/>
        </w:rPr>
        <w:t xml:space="preserve">, </w:t>
      </w:r>
      <w:r w:rsidRPr="002B1C50">
        <w:rPr>
          <w:rFonts w:eastAsia="Times New Roman" w:cs="Times New Roman"/>
          <w:i/>
          <w:iCs/>
          <w:noProof/>
        </w:rPr>
        <w:t>23</w:t>
      </w:r>
      <w:r w:rsidRPr="002B1C50">
        <w:rPr>
          <w:rFonts w:eastAsia="Times New Roman" w:cs="Times New Roman"/>
          <w:noProof/>
        </w:rPr>
        <w:t>(3), 1–27. https://doi.org/10.1145/2928269</w:t>
      </w:r>
    </w:p>
    <w:p w14:paraId="03A75B8D"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Hanrahan, B. V, &amp; Pérez-Qu, M. A. (2015). Lost in Email: Pulling Users Down a Path of Interaction. In </w:t>
      </w:r>
      <w:r w:rsidRPr="002B1C50">
        <w:rPr>
          <w:rFonts w:eastAsia="Times New Roman" w:cs="Times New Roman"/>
          <w:i/>
          <w:iCs/>
          <w:noProof/>
        </w:rPr>
        <w:t>CHI’15</w:t>
      </w:r>
      <w:r w:rsidRPr="002B1C50">
        <w:rPr>
          <w:rFonts w:eastAsia="Times New Roman" w:cs="Times New Roman"/>
          <w:noProof/>
        </w:rPr>
        <w:t xml:space="preserve"> (pp. 3981–3984). https://doi.org/10.1145/2702123.2702351</w:t>
      </w:r>
    </w:p>
    <w:p w14:paraId="466FEE1D"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Jin, J., &amp; Dabbish, L. A. (2009). Self-Interruption on the Computer: A Typology of Discretionary Task Interleaving. In </w:t>
      </w:r>
      <w:r w:rsidRPr="002B1C50">
        <w:rPr>
          <w:rFonts w:eastAsia="Times New Roman" w:cs="Times New Roman"/>
          <w:i/>
          <w:iCs/>
          <w:noProof/>
        </w:rPr>
        <w:t>CHI’09</w:t>
      </w:r>
      <w:r w:rsidRPr="002B1C50">
        <w:rPr>
          <w:rFonts w:eastAsia="Times New Roman" w:cs="Times New Roman"/>
          <w:noProof/>
        </w:rPr>
        <w:t xml:space="preserve"> (pp. 1799–1808).</w:t>
      </w:r>
    </w:p>
    <w:p w14:paraId="4F0EA9B9"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Katidioti, I., &amp; Taatgen, N. A. (2013). Choice in Multitasking: How Delays in the Primary Task Turn a Rational Into an Irrational Multitasker. </w:t>
      </w:r>
      <w:r w:rsidRPr="002B1C50">
        <w:rPr>
          <w:rFonts w:eastAsia="Times New Roman" w:cs="Times New Roman"/>
          <w:i/>
          <w:iCs/>
          <w:noProof/>
        </w:rPr>
        <w:t>Human Factors: The Journal of the Human Factors and Ergonomics Society</w:t>
      </w:r>
      <w:r w:rsidRPr="002B1C50">
        <w:rPr>
          <w:rFonts w:eastAsia="Times New Roman" w:cs="Times New Roman"/>
          <w:noProof/>
        </w:rPr>
        <w:t xml:space="preserve">, </w:t>
      </w:r>
      <w:r w:rsidRPr="002B1C50">
        <w:rPr>
          <w:rFonts w:eastAsia="Times New Roman" w:cs="Times New Roman"/>
          <w:i/>
          <w:iCs/>
          <w:noProof/>
        </w:rPr>
        <w:t>56</w:t>
      </w:r>
      <w:r w:rsidRPr="002B1C50">
        <w:rPr>
          <w:rFonts w:eastAsia="Times New Roman" w:cs="Times New Roman"/>
          <w:noProof/>
        </w:rPr>
        <w:t>(4), 728–736. https://doi.org/10.1177/0018720813504216</w:t>
      </w:r>
    </w:p>
    <w:p w14:paraId="0091FA39"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Kim, J., Cho, K. C., &amp; Lee, K. U. (2017). Technology Supported Behavior Restriction for Mitigating Self-Interruptions in Multi-device Environments. </w:t>
      </w:r>
      <w:r w:rsidRPr="002B1C50">
        <w:rPr>
          <w:rFonts w:eastAsia="Times New Roman" w:cs="Times New Roman"/>
          <w:i/>
          <w:iCs/>
          <w:noProof/>
        </w:rPr>
        <w:t>Proc. ACM Interact. Mob. Wearable Ubiquitous Technol</w:t>
      </w:r>
      <w:r w:rsidRPr="002B1C50">
        <w:rPr>
          <w:rFonts w:eastAsia="Times New Roman" w:cs="Times New Roman"/>
          <w:noProof/>
        </w:rPr>
        <w:t xml:space="preserve">, </w:t>
      </w:r>
      <w:r w:rsidRPr="002B1C50">
        <w:rPr>
          <w:rFonts w:eastAsia="Times New Roman" w:cs="Times New Roman"/>
          <w:i/>
          <w:iCs/>
          <w:noProof/>
        </w:rPr>
        <w:t>1</w:t>
      </w:r>
      <w:r w:rsidRPr="002B1C50">
        <w:rPr>
          <w:rFonts w:eastAsia="Times New Roman" w:cs="Times New Roman"/>
          <w:noProof/>
        </w:rPr>
        <w:t>(21). https://doi.org/10.1145/3130932</w:t>
      </w:r>
    </w:p>
    <w:p w14:paraId="7B391247"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ManicTime. (2018). Retrieved January 9, 2018, from https://www.manictime.com</w:t>
      </w:r>
    </w:p>
    <w:p w14:paraId="577F2920"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Mark, G., Czerwinski, M., &amp; Iqbal, S. T. (2018). Effects of Individual Differences in Blocking Workplace Distractions. In </w:t>
      </w:r>
      <w:r w:rsidRPr="002B1C50">
        <w:rPr>
          <w:rFonts w:eastAsia="Times New Roman" w:cs="Times New Roman"/>
          <w:i/>
          <w:iCs/>
          <w:noProof/>
        </w:rPr>
        <w:t>CHI’18</w:t>
      </w:r>
      <w:r w:rsidRPr="002B1C50">
        <w:rPr>
          <w:rFonts w:eastAsia="Times New Roman" w:cs="Times New Roman"/>
          <w:noProof/>
        </w:rPr>
        <w:t>. Montreal, Canada.</w:t>
      </w:r>
    </w:p>
    <w:p w14:paraId="44599541"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Mark, G., Iqbal, S. T., Czerwinski, M., &amp; Johns, P. (2014). Capturing the Mood : Facebook and Face-to-Face Encounters in the Workplace. In </w:t>
      </w:r>
      <w:r w:rsidRPr="002B1C50">
        <w:rPr>
          <w:rFonts w:eastAsia="Times New Roman" w:cs="Times New Roman"/>
          <w:i/>
          <w:iCs/>
          <w:noProof/>
        </w:rPr>
        <w:t>17th ACM conference on Computer supported cooperative work &amp; social computing</w:t>
      </w:r>
      <w:r w:rsidRPr="002B1C50">
        <w:rPr>
          <w:rFonts w:eastAsia="Times New Roman" w:cs="Times New Roman"/>
          <w:noProof/>
        </w:rPr>
        <w:t xml:space="preserve"> (pp. 1082–1094). https://doi.org/10.1145/2531602.2531673</w:t>
      </w:r>
    </w:p>
    <w:p w14:paraId="3BBFB648"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Mark, G., Iqbal, S. T., Czerwinski, M., Johns, P., &amp; Sano, A. (2016). Email duration, batching and self-interruption: Patterns of email use on productivity and stress. In </w:t>
      </w:r>
      <w:r w:rsidRPr="002B1C50">
        <w:rPr>
          <w:rFonts w:eastAsia="Times New Roman" w:cs="Times New Roman"/>
          <w:i/>
          <w:iCs/>
          <w:noProof/>
        </w:rPr>
        <w:t>CHI’16</w:t>
      </w:r>
      <w:r w:rsidRPr="002B1C50">
        <w:rPr>
          <w:rFonts w:eastAsia="Times New Roman" w:cs="Times New Roman"/>
          <w:noProof/>
        </w:rPr>
        <w:t xml:space="preserve"> (pp. 1717–1728).</w:t>
      </w:r>
    </w:p>
    <w:p w14:paraId="44C0AF90"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Mark, G., Voida, S., &amp; Cardello, A. V. (2012). &amp;quot;A Pace Not Dictated by Electrons&amp;quot;: An Empirical Study of Work Without Email. In </w:t>
      </w:r>
      <w:r w:rsidRPr="002B1C50">
        <w:rPr>
          <w:rFonts w:eastAsia="Times New Roman" w:cs="Times New Roman"/>
          <w:i/>
          <w:iCs/>
          <w:noProof/>
        </w:rPr>
        <w:t>CHI’12</w:t>
      </w:r>
      <w:r w:rsidRPr="002B1C50">
        <w:rPr>
          <w:rFonts w:eastAsia="Times New Roman" w:cs="Times New Roman"/>
          <w:noProof/>
        </w:rPr>
        <w:t xml:space="preserve"> (pp. 555–564). Austin, Texas, USA.</w:t>
      </w:r>
    </w:p>
    <w:p w14:paraId="2F1C0520"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Monk, C. A., Trafton, J. G., &amp; Boehm-Davis, D. A. (2008). The effect of interruption duration and demand on resuming suspended goals. </w:t>
      </w:r>
      <w:r w:rsidRPr="002B1C50">
        <w:rPr>
          <w:rFonts w:eastAsia="Times New Roman" w:cs="Times New Roman"/>
          <w:i/>
          <w:iCs/>
          <w:noProof/>
        </w:rPr>
        <w:t>Journal of Experimental Psychology: Applied</w:t>
      </w:r>
      <w:r w:rsidRPr="002B1C50">
        <w:rPr>
          <w:rFonts w:eastAsia="Times New Roman" w:cs="Times New Roman"/>
          <w:noProof/>
        </w:rPr>
        <w:t xml:space="preserve">, </w:t>
      </w:r>
      <w:r w:rsidRPr="002B1C50">
        <w:rPr>
          <w:rFonts w:eastAsia="Times New Roman" w:cs="Times New Roman"/>
          <w:i/>
          <w:iCs/>
          <w:noProof/>
        </w:rPr>
        <w:t>14</w:t>
      </w:r>
      <w:r w:rsidRPr="002B1C50">
        <w:rPr>
          <w:rFonts w:eastAsia="Times New Roman" w:cs="Times New Roman"/>
          <w:noProof/>
        </w:rPr>
        <w:t>(4), 299–313. https://doi.org/10.1037/a0014402</w:t>
      </w:r>
    </w:p>
    <w:p w14:paraId="60FD5FFC"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RescueTime. (2018). Retrieved January 9, 2018, from https://www.rescuetime.com</w:t>
      </w:r>
    </w:p>
    <w:p w14:paraId="73582BB2" w14:textId="77777777" w:rsidR="002B1C50" w:rsidRPr="002B1C50" w:rsidRDefault="002B1C50" w:rsidP="002B1C50">
      <w:pPr>
        <w:widowControl w:val="0"/>
        <w:autoSpaceDE w:val="0"/>
        <w:autoSpaceDN w:val="0"/>
        <w:adjustRightInd w:val="0"/>
        <w:ind w:left="480" w:hanging="480"/>
        <w:rPr>
          <w:rFonts w:eastAsia="Times New Roman" w:cs="Times New Roman"/>
          <w:noProof/>
        </w:rPr>
      </w:pPr>
      <w:r w:rsidRPr="002B1C50">
        <w:rPr>
          <w:rFonts w:eastAsia="Times New Roman" w:cs="Times New Roman"/>
          <w:noProof/>
        </w:rPr>
        <w:t xml:space="preserve">Salvucci, D. D., &amp; Bogunovich, P. (2010). Multitasking and Monotasking: The Effects of Mental Workload on Deferred Task Interruptions. In </w:t>
      </w:r>
      <w:r w:rsidRPr="002B1C50">
        <w:rPr>
          <w:rFonts w:eastAsia="Times New Roman" w:cs="Times New Roman"/>
          <w:i/>
          <w:iCs/>
          <w:noProof/>
        </w:rPr>
        <w:t>CHI 2010</w:t>
      </w:r>
      <w:r w:rsidRPr="002B1C50">
        <w:rPr>
          <w:rFonts w:eastAsia="Times New Roman" w:cs="Times New Roman"/>
          <w:noProof/>
        </w:rPr>
        <w:t>. Atlanta, GA, USA.</w:t>
      </w:r>
    </w:p>
    <w:p w14:paraId="1891541C" w14:textId="77777777" w:rsidR="002B1C50" w:rsidRPr="002B1C50" w:rsidRDefault="002B1C50" w:rsidP="002B1C50">
      <w:pPr>
        <w:widowControl w:val="0"/>
        <w:autoSpaceDE w:val="0"/>
        <w:autoSpaceDN w:val="0"/>
        <w:adjustRightInd w:val="0"/>
        <w:ind w:left="480" w:hanging="480"/>
        <w:rPr>
          <w:noProof/>
        </w:rPr>
      </w:pPr>
      <w:r w:rsidRPr="002B1C50">
        <w:rPr>
          <w:rFonts w:eastAsia="Times New Roman" w:cs="Times New Roman"/>
          <w:noProof/>
        </w:rPr>
        <w:t xml:space="preserve">Whittaker, S., Hollis, V., &amp; Guydish, A. (2016). “Don”t Waste My Time’: Use of Time Information Improves Focus. In </w:t>
      </w:r>
      <w:r w:rsidRPr="002B1C50">
        <w:rPr>
          <w:rFonts w:eastAsia="Times New Roman" w:cs="Times New Roman"/>
          <w:i/>
          <w:iCs/>
          <w:noProof/>
        </w:rPr>
        <w:t>CHI’16</w:t>
      </w:r>
      <w:r w:rsidRPr="002B1C50">
        <w:rPr>
          <w:rFonts w:eastAsia="Times New Roman" w:cs="Times New Roman"/>
          <w:noProof/>
        </w:rPr>
        <w:t xml:space="preserve"> (pp. 1729–1738). San Jose, CA, USA.</w:t>
      </w:r>
    </w:p>
    <w:p w14:paraId="4036195C" w14:textId="1655773C" w:rsidR="0084789A" w:rsidRPr="00835D90" w:rsidRDefault="00EA55BE" w:rsidP="002B1C50">
      <w:pPr>
        <w:widowControl w:val="0"/>
        <w:autoSpaceDE w:val="0"/>
        <w:autoSpaceDN w:val="0"/>
        <w:adjustRightInd w:val="0"/>
        <w:ind w:left="480" w:hanging="480"/>
        <w:rPr>
          <w:szCs w:val="22"/>
        </w:rPr>
      </w:pPr>
      <w:r w:rsidRPr="00835D90">
        <w:rPr>
          <w:szCs w:val="22"/>
        </w:rPr>
        <w:fldChar w:fldCharType="end"/>
      </w:r>
    </w:p>
    <w:sectPr w:rsidR="0084789A" w:rsidRPr="00835D90" w:rsidSect="000B3C4F">
      <w:pgSz w:w="11900" w:h="16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Duncan Brumby" w:date="2018-05-03T09:59:00Z" w:initials="DPB">
    <w:p w14:paraId="43B5162F" w14:textId="56C24C43" w:rsidR="00C044F3" w:rsidRDefault="00C044F3">
      <w:pPr>
        <w:pStyle w:val="CommentText"/>
      </w:pPr>
      <w:r>
        <w:rPr>
          <w:rStyle w:val="CommentReference"/>
        </w:rPr>
        <w:annotationRef/>
      </w:r>
      <w:r>
        <w:t>Something – </w:t>
      </w:r>
      <w:r>
        <w:br/>
      </w:r>
      <w:r>
        <w:br/>
        <w:t>“To see whether these benefits of giving time feedback generalise and are actual benefit to people working in actual office settings, …”</w:t>
      </w:r>
    </w:p>
  </w:comment>
  <w:comment w:id="21" w:author="Duncan Brumby" w:date="2018-05-03T10:05:00Z" w:initials="DPB">
    <w:p w14:paraId="6F3D07E9" w14:textId="5C1AF7A3" w:rsidR="00C044F3" w:rsidRDefault="00C044F3">
      <w:pPr>
        <w:pStyle w:val="CommentText"/>
      </w:pPr>
      <w:r>
        <w:rPr>
          <w:rStyle w:val="CommentReference"/>
        </w:rPr>
        <w:annotationRef/>
      </w:r>
      <w:r>
        <w:t>Are we focusing only on these here??</w:t>
      </w:r>
    </w:p>
  </w:comment>
  <w:comment w:id="31" w:author="Duncan Brumby" w:date="2018-05-03T10:08:00Z" w:initials="DPB">
    <w:p w14:paraId="61E728E7" w14:textId="1C8C38BE" w:rsidR="00C044F3" w:rsidRDefault="00C044F3">
      <w:pPr>
        <w:pStyle w:val="CommentText"/>
      </w:pPr>
      <w:r>
        <w:rPr>
          <w:rStyle w:val="CommentReference"/>
        </w:rPr>
        <w:annotationRef/>
      </w:r>
      <w:r>
        <w:t xml:space="preserve">I am not so sure about giving the results here. Some people do do it but I think it’s a little odd. I’d advocate for instead making clear what you expect to happen, and why it’s valuable/important question that NEEDS to be addressed here and now.  </w:t>
      </w:r>
    </w:p>
  </w:comment>
  <w:comment w:id="46" w:author="Duncan Brumby" w:date="2018-05-03T10:13:00Z" w:initials="DPB">
    <w:p w14:paraId="30439197" w14:textId="05ABE01A" w:rsidR="00C044F3" w:rsidRDefault="00C044F3">
      <w:pPr>
        <w:pStyle w:val="CommentText"/>
      </w:pPr>
      <w:r>
        <w:rPr>
          <w:rStyle w:val="CommentReference"/>
        </w:rPr>
        <w:annotationRef/>
      </w:r>
      <w:r>
        <w:t xml:space="preserve">Which? Self- or external? It’s ambiguous. </w:t>
      </w:r>
    </w:p>
  </w:comment>
  <w:comment w:id="59" w:author="Duncan Brumby" w:date="2018-05-03T10:18:00Z" w:initials="DPB">
    <w:p w14:paraId="396DB0F7" w14:textId="0B1100CC" w:rsidR="00C044F3" w:rsidRDefault="00C044F3">
      <w:pPr>
        <w:pStyle w:val="CommentText"/>
      </w:pPr>
      <w:r>
        <w:rPr>
          <w:rStyle w:val="CommentReference"/>
        </w:rPr>
        <w:annotationRef/>
      </w:r>
      <w:r>
        <w:t xml:space="preserve">Do you care or want to talk about the reflective mechanism that might underlie any behaviour change? </w:t>
      </w:r>
    </w:p>
  </w:comment>
  <w:comment w:id="85" w:author="Duncan Brumby" w:date="2018-05-03T13:32:00Z" w:initials="DPB">
    <w:p w14:paraId="7AB728E0" w14:textId="77777777" w:rsidR="00C044F3" w:rsidRDefault="00C044F3">
      <w:pPr>
        <w:pStyle w:val="CommentText"/>
      </w:pPr>
      <w:r>
        <w:rPr>
          <w:rStyle w:val="CommentReference"/>
        </w:rPr>
        <w:annotationRef/>
      </w:r>
      <w:r>
        <w:t xml:space="preserve">Reference table 1 and also take the time to explain – e.g., </w:t>
      </w:r>
    </w:p>
    <w:p w14:paraId="4C3553C1" w14:textId="77777777" w:rsidR="00C044F3" w:rsidRDefault="00C044F3">
      <w:pPr>
        <w:pStyle w:val="CommentText"/>
      </w:pPr>
    </w:p>
    <w:p w14:paraId="399C690F" w14:textId="11745052" w:rsidR="00C044F3" w:rsidRDefault="00C044F3">
      <w:pPr>
        <w:pStyle w:val="CommentText"/>
      </w:pPr>
      <w:r>
        <w:t>“the number of switches in both conditions was 10.6 … and there were 10 items … therefore we can infer …”</w:t>
      </w:r>
    </w:p>
    <w:p w14:paraId="363A22D8" w14:textId="17848031" w:rsidR="00C044F3" w:rsidRDefault="00C044F3">
      <w:pPr>
        <w:pStyle w:val="CommentText"/>
      </w:pPr>
      <w:r>
        <w:br/>
        <w:t xml:space="preserve">This will help the slow reader understand what was done here. </w:t>
      </w:r>
    </w:p>
    <w:p w14:paraId="3A07C9C5" w14:textId="77777777" w:rsidR="00C044F3" w:rsidRDefault="00C044F3">
      <w:pPr>
        <w:pStyle w:val="CommentText"/>
      </w:pPr>
    </w:p>
    <w:p w14:paraId="616B25C2" w14:textId="48351DA1" w:rsidR="00C044F3" w:rsidRDefault="00C044F3" w:rsidP="00D418E2">
      <w:pPr>
        <w:pStyle w:val="CommentText"/>
        <w:ind w:firstLine="0"/>
      </w:pPr>
    </w:p>
  </w:comment>
  <w:comment w:id="105" w:author="Duncan Brumby" w:date="2018-05-03T13:34:00Z" w:initials="DPB">
    <w:p w14:paraId="26E15D83" w14:textId="67D845D1" w:rsidR="00C044F3" w:rsidRDefault="00C044F3">
      <w:pPr>
        <w:pStyle w:val="CommentText"/>
      </w:pPr>
      <w:r>
        <w:rPr>
          <w:rStyle w:val="CommentReference"/>
        </w:rPr>
        <w:annotationRef/>
      </w:r>
      <w:r>
        <w:t xml:space="preserve">Ok and ….??? What’s the contribution of this analysis. It’s left hanging. </w:t>
      </w:r>
    </w:p>
  </w:comment>
  <w:comment w:id="120" w:author="Duncan Brumby" w:date="2018-05-03T13:30:00Z" w:initials="DPB">
    <w:p w14:paraId="7843603A" w14:textId="1A5F7A6E" w:rsidR="00C044F3" w:rsidRDefault="00C044F3">
      <w:pPr>
        <w:pStyle w:val="CommentText"/>
      </w:pPr>
      <w:r>
        <w:rPr>
          <w:rStyle w:val="CommentReference"/>
        </w:rPr>
        <w:annotationRef/>
      </w:r>
      <w:r>
        <w:t xml:space="preserve">Doesn’t this just replicate the same data already shown in Table 1? I’d recommend choosing one or the other, but not having both. </w:t>
      </w:r>
    </w:p>
  </w:comment>
  <w:comment w:id="128" w:author="Duncan Brumby" w:date="2018-05-03T13:35:00Z" w:initials="DPB">
    <w:p w14:paraId="610612C6" w14:textId="77777777" w:rsidR="00C044F3" w:rsidRDefault="00C044F3" w:rsidP="00E22DBE">
      <w:pPr>
        <w:pStyle w:val="CommentText"/>
      </w:pPr>
      <w:r>
        <w:rPr>
          <w:rStyle w:val="CommentReference"/>
        </w:rPr>
        <w:annotationRef/>
      </w:r>
      <w:r>
        <w:t xml:space="preserve">So this is not the entire distribution? Just the longest ones? Why? </w:t>
      </w:r>
    </w:p>
    <w:p w14:paraId="608868D0" w14:textId="77777777" w:rsidR="00C044F3" w:rsidRDefault="00C044F3" w:rsidP="00E22DBE">
      <w:pPr>
        <w:pStyle w:val="CommentText"/>
      </w:pPr>
    </w:p>
    <w:p w14:paraId="178FA316" w14:textId="77777777" w:rsidR="00C044F3" w:rsidRDefault="00C044F3" w:rsidP="00E22DBE">
      <w:pPr>
        <w:pStyle w:val="CommentText"/>
      </w:pPr>
      <w:r>
        <w:t xml:space="preserve">Also why not separate out by condition? </w:t>
      </w:r>
    </w:p>
    <w:p w14:paraId="77F1EABF" w14:textId="77777777" w:rsidR="00C044F3" w:rsidRDefault="00C044F3" w:rsidP="00E22DBE">
      <w:pPr>
        <w:pStyle w:val="CommentText"/>
      </w:pPr>
    </w:p>
    <w:p w14:paraId="11D9B2A3" w14:textId="7756FF08" w:rsidR="00C044F3" w:rsidRDefault="00C044F3" w:rsidP="00E22DBE">
      <w:pPr>
        <w:pStyle w:val="CommentText"/>
      </w:pPr>
      <w:r>
        <w:t xml:space="preserve">In general, I am not sure what to take from this part of the analysis. </w:t>
      </w:r>
    </w:p>
  </w:comment>
  <w:comment w:id="270" w:author="Duncan Brumby" w:date="2018-05-03T13:50:00Z" w:initials="DPB">
    <w:p w14:paraId="6F160B2F" w14:textId="5F5E1886" w:rsidR="00C044F3" w:rsidRDefault="00C044F3">
      <w:pPr>
        <w:pStyle w:val="CommentText"/>
      </w:pPr>
      <w:r>
        <w:rPr>
          <w:rStyle w:val="CommentReference"/>
        </w:rPr>
        <w:annotationRef/>
      </w:r>
      <w:r>
        <w:t xml:space="preserve">Why the top 5%? Why not all? </w:t>
      </w:r>
    </w:p>
  </w:comment>
  <w:comment w:id="271" w:author="Duncan Brumby" w:date="2018-05-03T13:51:00Z" w:initials="DPB">
    <w:p w14:paraId="073248C8" w14:textId="740F0CF3" w:rsidR="00C044F3" w:rsidRDefault="00C044F3">
      <w:pPr>
        <w:pStyle w:val="CommentText"/>
      </w:pPr>
      <w:r>
        <w:rPr>
          <w:rStyle w:val="CommentReference"/>
        </w:rPr>
        <w:annotationRef/>
      </w:r>
      <w:r>
        <w:t xml:space="preserve">Any stats possible on this? </w:t>
      </w:r>
    </w:p>
  </w:comment>
  <w:comment w:id="339" w:author="Duncan Brumby" w:date="2018-05-03T13:52:00Z" w:initials="DPB">
    <w:p w14:paraId="6A6396E0" w14:textId="242E5371" w:rsidR="00C044F3" w:rsidRDefault="00C044F3">
      <w:pPr>
        <w:pStyle w:val="CommentText"/>
      </w:pPr>
      <w:r>
        <w:rPr>
          <w:rStyle w:val="CommentReference"/>
        </w:rPr>
        <w:annotationRef/>
      </w:r>
      <w:r>
        <w:t xml:space="preserve">Past-tense? </w:t>
      </w:r>
    </w:p>
  </w:comment>
  <w:comment w:id="382" w:author="Duncan Brumby" w:date="2018-05-03T13:58:00Z" w:initials="DPB">
    <w:p w14:paraId="24194FE0" w14:textId="2A2A0867" w:rsidR="00C044F3" w:rsidRDefault="00C044F3">
      <w:pPr>
        <w:pStyle w:val="CommentText"/>
      </w:pPr>
      <w:r>
        <w:rPr>
          <w:rStyle w:val="CommentReference"/>
        </w:rPr>
        <w:annotationRef/>
      </w:r>
      <w:r>
        <w:t xml:space="preserve">OK fine. So why then is this result important and interesting? What have we learnt? Make stonger claims if possible. </w:t>
      </w:r>
    </w:p>
  </w:comment>
  <w:comment w:id="397" w:author="Duncan Brumby" w:date="2018-05-03T13:59:00Z" w:initials="DPB">
    <w:p w14:paraId="70FFE470" w14:textId="705C2DE1" w:rsidR="00C044F3" w:rsidRDefault="00C044F3">
      <w:pPr>
        <w:pStyle w:val="CommentText"/>
      </w:pPr>
      <w:r>
        <w:rPr>
          <w:rStyle w:val="CommentReference"/>
        </w:rPr>
        <w:annotationRef/>
      </w:r>
      <w:r>
        <w:t xml:space="preserve">There is a lot of space given to this – but it seems a kind of irrelevant point. Why does it really matter? Too much attention be given to essentially a null result that is not that interesting. I’d argue to downplay and reduce this and to instead really focus on setting up the transition to the in the wild study and why that is necessary. </w:t>
      </w:r>
    </w:p>
  </w:comment>
  <w:comment w:id="442" w:author="Duncan Brumby" w:date="2018-05-03T13:58:00Z" w:initials="DPB">
    <w:p w14:paraId="18BE5093" w14:textId="20637F59" w:rsidR="00C044F3" w:rsidRDefault="00C044F3">
      <w:pPr>
        <w:pStyle w:val="CommentText"/>
      </w:pPr>
      <w:r>
        <w:rPr>
          <w:rStyle w:val="CommentReference"/>
        </w:rPr>
        <w:annotationRef/>
      </w:r>
      <w:r>
        <w:t xml:space="preserve">I am not sure where this is leading. </w:t>
      </w:r>
    </w:p>
  </w:comment>
  <w:comment w:id="452" w:author="Duncan Brumby" w:date="2018-05-03T13:59:00Z" w:initials="DPB">
    <w:p w14:paraId="3C5E47C3" w14:textId="77777777" w:rsidR="00C044F3" w:rsidRDefault="00C044F3" w:rsidP="0006672C">
      <w:pPr>
        <w:pStyle w:val="CommentText"/>
      </w:pPr>
      <w:r>
        <w:rPr>
          <w:rStyle w:val="CommentReference"/>
        </w:rPr>
        <w:annotationRef/>
      </w:r>
      <w:r>
        <w:t xml:space="preserve">There is a lot of space given to this – but it seems a kind of irrelevant point. Why does it really matter? Too much attention be given to essentially a null result that is not that interesting. I’d argue to downplay and reduce this and to instead really focus on setting up the transition to the in the wild study and why that is necessary. </w:t>
      </w:r>
    </w:p>
  </w:comment>
  <w:comment w:id="492" w:author="Duncan Brumby" w:date="2018-05-03T14:01:00Z" w:initials="DPB">
    <w:p w14:paraId="1F4194CB" w14:textId="7F24004A" w:rsidR="00C044F3" w:rsidRDefault="00C044F3">
      <w:pPr>
        <w:pStyle w:val="CommentText"/>
      </w:pPr>
      <w:r>
        <w:rPr>
          <w:rStyle w:val="CommentReference"/>
        </w:rPr>
        <w:annotationRef/>
      </w:r>
      <w:r>
        <w:t xml:space="preserve">Expand! Tell the reader why this is necessary and required. It’s not at all clear. Make a case for why and also why you wouldn’t expect this to work out. </w:t>
      </w:r>
    </w:p>
  </w:comment>
  <w:comment w:id="498" w:author="Duncan Brumby" w:date="2018-05-03T14:06:00Z" w:initials="DPB">
    <w:p w14:paraId="51B4FCB0" w14:textId="248BB868" w:rsidR="00C044F3" w:rsidRDefault="00C044F3">
      <w:pPr>
        <w:pStyle w:val="CommentText"/>
      </w:pPr>
      <w:r>
        <w:rPr>
          <w:rStyle w:val="CommentReference"/>
        </w:rPr>
        <w:annotationRef/>
      </w:r>
      <w:r>
        <w:t xml:space="preserve">Do you want to add a little line or two to explain why you choose this group of participants (as opposed to any other group that could have been chosen). </w:t>
      </w:r>
    </w:p>
  </w:comment>
  <w:comment w:id="499" w:author="Duncan Brumby" w:date="2018-05-03T14:07:00Z" w:initials="DPB">
    <w:p w14:paraId="551288DE" w14:textId="05D3E05F" w:rsidR="00C044F3" w:rsidRDefault="00C044F3">
      <w:pPr>
        <w:pStyle w:val="CommentText"/>
      </w:pPr>
      <w:r>
        <w:rPr>
          <w:rStyle w:val="CommentReference"/>
        </w:rPr>
        <w:annotationRef/>
      </w:r>
      <w:r>
        <w:t xml:space="preserve">As a reader I am already thinking about: ok so what are the challenges? Will this work? What kind of tasks? How does the tool work? Consider giving a little bit more on an overview of how the tool, broadly speaking, works. </w:t>
      </w:r>
    </w:p>
  </w:comment>
  <w:comment w:id="502" w:author="Duncan Brumby" w:date="2018-05-03T14:16:00Z" w:initials="DPB">
    <w:p w14:paraId="52767D77" w14:textId="77777777" w:rsidR="00C044F3" w:rsidRDefault="00C044F3">
      <w:pPr>
        <w:pStyle w:val="CommentText"/>
      </w:pPr>
      <w:r>
        <w:rPr>
          <w:rStyle w:val="CommentReference"/>
        </w:rPr>
        <w:annotationRef/>
      </w:r>
      <w:r>
        <w:t xml:space="preserve">New paragraph? As this is about changes in behaviour over the study. </w:t>
      </w:r>
    </w:p>
    <w:p w14:paraId="2ABC49EC" w14:textId="68FAE032" w:rsidR="00C044F3" w:rsidRDefault="00C044F3">
      <w:pPr>
        <w:pStyle w:val="CommentText"/>
      </w:pPr>
      <w:r>
        <w:br/>
        <w:t xml:space="preserve">Also for stats, you could do a linear regression. It would show whether there was a significant trend over time. </w:t>
      </w:r>
    </w:p>
  </w:comment>
  <w:comment w:id="503" w:author="Duncan Brumby" w:date="2018-05-03T14:17:00Z" w:initials="DPB">
    <w:p w14:paraId="243CF34A" w14:textId="3FED847B" w:rsidR="00C044F3" w:rsidRDefault="00C044F3">
      <w:pPr>
        <w:pStyle w:val="CommentText"/>
      </w:pPr>
      <w:r>
        <w:rPr>
          <w:rStyle w:val="CommentReference"/>
        </w:rPr>
        <w:annotationRef/>
      </w:r>
      <w:r>
        <w:t xml:space="preserve">Alternatively you can do an ANOVA that records individual pp switch duration over time (where time is the IV). </w:t>
      </w:r>
    </w:p>
  </w:comment>
  <w:comment w:id="507" w:author="Duncan Brumby" w:date="2018-05-03T14:17:00Z" w:initials="DPB">
    <w:p w14:paraId="509EB67F" w14:textId="70A629AA" w:rsidR="00C044F3" w:rsidRDefault="00C044F3">
      <w:pPr>
        <w:pStyle w:val="CommentText"/>
      </w:pPr>
      <w:r>
        <w:rPr>
          <w:rStyle w:val="CommentReference"/>
        </w:rPr>
        <w:annotationRef/>
      </w:r>
      <w:r>
        <w:t xml:space="preserve">Fit a regression line. </w:t>
      </w:r>
    </w:p>
  </w:comment>
  <w:comment w:id="510" w:author="Duncan Brumby" w:date="2018-05-03T14:20:00Z" w:initials="DPB">
    <w:p w14:paraId="148C4427" w14:textId="4C8912F4" w:rsidR="00C044F3" w:rsidRDefault="00C044F3">
      <w:pPr>
        <w:pStyle w:val="CommentText"/>
      </w:pPr>
      <w:r>
        <w:rPr>
          <w:rStyle w:val="CommentReference"/>
        </w:rPr>
        <w:annotationRef/>
      </w:r>
      <w:r>
        <w:t xml:space="preserve">The discussion is still quite brief and light references.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B5162F" w15:done="0"/>
  <w15:commentEx w15:paraId="6F3D07E9" w15:done="0"/>
  <w15:commentEx w15:paraId="61E728E7" w15:done="0"/>
  <w15:commentEx w15:paraId="30439197" w15:done="0"/>
  <w15:commentEx w15:paraId="396DB0F7" w15:done="0"/>
  <w15:commentEx w15:paraId="616B25C2" w15:done="0"/>
  <w15:commentEx w15:paraId="26E15D83" w15:done="0"/>
  <w15:commentEx w15:paraId="7843603A" w15:done="0"/>
  <w15:commentEx w15:paraId="11D9B2A3" w15:done="0"/>
  <w15:commentEx w15:paraId="6F160B2F" w15:done="0"/>
  <w15:commentEx w15:paraId="073248C8" w15:done="0"/>
  <w15:commentEx w15:paraId="6A6396E0" w15:done="0"/>
  <w15:commentEx w15:paraId="24194FE0" w15:done="0"/>
  <w15:commentEx w15:paraId="70FFE470" w15:done="0"/>
  <w15:commentEx w15:paraId="18BE5093" w15:done="0"/>
  <w15:commentEx w15:paraId="3C5E47C3" w15:done="0"/>
  <w15:commentEx w15:paraId="1F4194CB" w15:done="0"/>
  <w15:commentEx w15:paraId="51B4FCB0" w15:done="0"/>
  <w15:commentEx w15:paraId="551288DE" w15:done="0"/>
  <w15:commentEx w15:paraId="2ABC49EC" w15:done="0"/>
  <w15:commentEx w15:paraId="243CF34A" w15:done="0"/>
  <w15:commentEx w15:paraId="509EB67F" w15:done="0"/>
  <w15:commentEx w15:paraId="148C44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B5162F" w16cid:durableId="1E955BFC"/>
  <w16cid:commentId w16cid:paraId="6F3D07E9" w16cid:durableId="1E955D5C"/>
  <w16cid:commentId w16cid:paraId="61E728E7" w16cid:durableId="1E955E0A"/>
  <w16cid:commentId w16cid:paraId="2F3B88D6" w16cid:durableId="1E955EED"/>
  <w16cid:commentId w16cid:paraId="30439197" w16cid:durableId="1E955F49"/>
  <w16cid:commentId w16cid:paraId="3942E0F1" w16cid:durableId="1E955F8E"/>
  <w16cid:commentId w16cid:paraId="396DB0F7" w16cid:durableId="1E956062"/>
  <w16cid:commentId w16cid:paraId="616B25C2" w16cid:durableId="1E958DDA"/>
  <w16cid:commentId w16cid:paraId="26E15D83" w16cid:durableId="1E958E59"/>
  <w16cid:commentId w16cid:paraId="7843603A" w16cid:durableId="1E958D92"/>
  <w16cid:commentId w16cid:paraId="11D9B2A3" w16cid:durableId="1E958EA8"/>
  <w16cid:commentId w16cid:paraId="6F160B2F" w16cid:durableId="1E959222"/>
  <w16cid:commentId w16cid:paraId="073248C8" w16cid:durableId="1E959249"/>
  <w16cid:commentId w16cid:paraId="6A6396E0" w16cid:durableId="1E95929A"/>
  <w16cid:commentId w16cid:paraId="24194FE0" w16cid:durableId="1E95940C"/>
  <w16cid:commentId w16cid:paraId="70FFE470" w16cid:durableId="1E959437"/>
  <w16cid:commentId w16cid:paraId="18BE5093" w16cid:durableId="1E9593FD"/>
  <w16cid:commentId w16cid:paraId="1F4194CB" w16cid:durableId="1E9594CB"/>
  <w16cid:commentId w16cid:paraId="51B4FCB0" w16cid:durableId="1E9595C8"/>
  <w16cid:commentId w16cid:paraId="551288DE" w16cid:durableId="1E959623"/>
  <w16cid:commentId w16cid:paraId="50FAE360" w16cid:durableId="1E95976F"/>
  <w16cid:commentId w16cid:paraId="2ABC49EC" w16cid:durableId="1E95982C"/>
  <w16cid:commentId w16cid:paraId="243CF34A" w16cid:durableId="1E959887"/>
  <w16cid:commentId w16cid:paraId="509EB67F" w16cid:durableId="1E95986B"/>
  <w16cid:commentId w16cid:paraId="148C4427" w16cid:durableId="1E95994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D3B8D2" w14:textId="77777777" w:rsidR="009E6E9F" w:rsidRDefault="009E6E9F" w:rsidP="0012640B">
      <w:pPr>
        <w:spacing w:before="0" w:after="0"/>
      </w:pPr>
      <w:r>
        <w:separator/>
      </w:r>
    </w:p>
  </w:endnote>
  <w:endnote w:type="continuationSeparator" w:id="0">
    <w:p w14:paraId="51CFCCA5" w14:textId="77777777" w:rsidR="009E6E9F" w:rsidRDefault="009E6E9F" w:rsidP="0012640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w:panose1 w:val="00000000000000000000"/>
    <w:charset w:val="00"/>
    <w:family w:val="auto"/>
    <w:pitch w:val="variable"/>
    <w:sig w:usb0="A00002FF" w:usb1="7800205A" w:usb2="14600000" w:usb3="00000000" w:csb0="00000193"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F5D49" w14:textId="77777777" w:rsidR="009E6E9F" w:rsidRDefault="009E6E9F" w:rsidP="0012640B">
      <w:pPr>
        <w:spacing w:before="0" w:after="0"/>
      </w:pPr>
      <w:r>
        <w:separator/>
      </w:r>
    </w:p>
  </w:footnote>
  <w:footnote w:type="continuationSeparator" w:id="0">
    <w:p w14:paraId="19F9AD08" w14:textId="77777777" w:rsidR="009E6E9F" w:rsidRDefault="009E6E9F" w:rsidP="0012640B">
      <w:pPr>
        <w:spacing w:before="0" w:after="0"/>
      </w:pPr>
      <w:r>
        <w:continuationSeparator/>
      </w:r>
    </w:p>
  </w:footnote>
  <w:footnote w:id="1">
    <w:p w14:paraId="71E684BE" w14:textId="163BBB84" w:rsidR="00C044F3" w:rsidRPr="00B648B2" w:rsidRDefault="00C044F3">
      <w:pPr>
        <w:pStyle w:val="FootnoteText"/>
        <w:rPr>
          <w:sz w:val="16"/>
          <w:szCs w:val="16"/>
        </w:rPr>
      </w:pPr>
      <w:r w:rsidRPr="00F46276">
        <w:rPr>
          <w:rStyle w:val="FootnoteReference"/>
          <w:rPrChange w:id="500" w:author="Judith Borghouts" w:date="2018-05-09T16:18:00Z">
            <w:rPr>
              <w:rStyle w:val="FootnoteReference"/>
              <w:sz w:val="16"/>
              <w:szCs w:val="16"/>
            </w:rPr>
          </w:rPrChange>
        </w:rPr>
        <w:footnoteRef/>
      </w:r>
      <w:r w:rsidRPr="00B648B2">
        <w:rPr>
          <w:sz w:val="16"/>
          <w:szCs w:val="16"/>
        </w:rPr>
        <w:t xml:space="preserve"> https://www.manictime.com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A492E"/>
    <w:multiLevelType w:val="hybridMultilevel"/>
    <w:tmpl w:val="A2B44DD8"/>
    <w:lvl w:ilvl="0" w:tplc="5884558E">
      <w:start w:val="10"/>
      <w:numFmt w:val="bullet"/>
      <w:lvlText w:val="-"/>
      <w:lvlJc w:val="left"/>
      <w:pPr>
        <w:ind w:left="605" w:hanging="360"/>
      </w:pPr>
      <w:rPr>
        <w:rFonts w:ascii="Palatino" w:eastAsiaTheme="minorHAnsi" w:hAnsi="Palatino" w:cstheme="minorBidi"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1">
    <w:nsid w:val="249113C6"/>
    <w:multiLevelType w:val="hybridMultilevel"/>
    <w:tmpl w:val="9ECC7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7164944"/>
    <w:multiLevelType w:val="hybridMultilevel"/>
    <w:tmpl w:val="E28C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214B89"/>
    <w:multiLevelType w:val="hybridMultilevel"/>
    <w:tmpl w:val="3D2E7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D815D5"/>
    <w:multiLevelType w:val="hybridMultilevel"/>
    <w:tmpl w:val="8EC47F6A"/>
    <w:lvl w:ilvl="0" w:tplc="60E0FB40">
      <w:numFmt w:val="bullet"/>
      <w:lvlText w:val="-"/>
      <w:lvlJc w:val="left"/>
      <w:pPr>
        <w:ind w:left="720" w:hanging="360"/>
      </w:pPr>
      <w:rPr>
        <w:rFonts w:ascii="Palatino" w:eastAsiaTheme="minorHAnsi" w:hAnsi="Palatin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03362"/>
    <w:multiLevelType w:val="hybridMultilevel"/>
    <w:tmpl w:val="0C40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99D4C3B"/>
    <w:multiLevelType w:val="hybridMultilevel"/>
    <w:tmpl w:val="7A8A7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5"/>
  </w:num>
  <w:num w:numId="5">
    <w:abstractNumId w:val="2"/>
  </w:num>
  <w:num w:numId="6">
    <w:abstractNumId w:val="0"/>
  </w:num>
  <w:num w:numId="7">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dith Borghouts">
    <w15:presenceInfo w15:providerId="None" w15:userId="Judith Borghou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79F"/>
    <w:rsid w:val="0000062F"/>
    <w:rsid w:val="00000999"/>
    <w:rsid w:val="000015AF"/>
    <w:rsid w:val="00001D2A"/>
    <w:rsid w:val="00003EF9"/>
    <w:rsid w:val="000046B4"/>
    <w:rsid w:val="00004EBD"/>
    <w:rsid w:val="000056F8"/>
    <w:rsid w:val="0000597E"/>
    <w:rsid w:val="00005AC9"/>
    <w:rsid w:val="00005BA7"/>
    <w:rsid w:val="00006459"/>
    <w:rsid w:val="00007CDE"/>
    <w:rsid w:val="00007CFC"/>
    <w:rsid w:val="00010CA4"/>
    <w:rsid w:val="000118D0"/>
    <w:rsid w:val="000123CF"/>
    <w:rsid w:val="00012E73"/>
    <w:rsid w:val="00012F45"/>
    <w:rsid w:val="0001307B"/>
    <w:rsid w:val="00014D14"/>
    <w:rsid w:val="000151BC"/>
    <w:rsid w:val="00015E12"/>
    <w:rsid w:val="00016543"/>
    <w:rsid w:val="00020113"/>
    <w:rsid w:val="00021E8F"/>
    <w:rsid w:val="00022F0F"/>
    <w:rsid w:val="00023301"/>
    <w:rsid w:val="00024936"/>
    <w:rsid w:val="000249AB"/>
    <w:rsid w:val="00024BBF"/>
    <w:rsid w:val="000260FF"/>
    <w:rsid w:val="000317C7"/>
    <w:rsid w:val="00032497"/>
    <w:rsid w:val="000326F6"/>
    <w:rsid w:val="00032980"/>
    <w:rsid w:val="00032A47"/>
    <w:rsid w:val="00033E27"/>
    <w:rsid w:val="0003420E"/>
    <w:rsid w:val="00035593"/>
    <w:rsid w:val="00036D80"/>
    <w:rsid w:val="00037F4B"/>
    <w:rsid w:val="0004142D"/>
    <w:rsid w:val="0004148F"/>
    <w:rsid w:val="000419CB"/>
    <w:rsid w:val="00042193"/>
    <w:rsid w:val="00042309"/>
    <w:rsid w:val="0004330B"/>
    <w:rsid w:val="0004353E"/>
    <w:rsid w:val="00044217"/>
    <w:rsid w:val="00044BEF"/>
    <w:rsid w:val="00045A3C"/>
    <w:rsid w:val="0004720E"/>
    <w:rsid w:val="00047E8D"/>
    <w:rsid w:val="0005072B"/>
    <w:rsid w:val="0005277C"/>
    <w:rsid w:val="0005290A"/>
    <w:rsid w:val="000529E2"/>
    <w:rsid w:val="00052D8E"/>
    <w:rsid w:val="000537E7"/>
    <w:rsid w:val="000539A5"/>
    <w:rsid w:val="00053BF3"/>
    <w:rsid w:val="0005405A"/>
    <w:rsid w:val="000542A2"/>
    <w:rsid w:val="00054A32"/>
    <w:rsid w:val="00054B47"/>
    <w:rsid w:val="0005605D"/>
    <w:rsid w:val="00056992"/>
    <w:rsid w:val="00060417"/>
    <w:rsid w:val="00060A4F"/>
    <w:rsid w:val="000611BD"/>
    <w:rsid w:val="00061874"/>
    <w:rsid w:val="000618B1"/>
    <w:rsid w:val="000628DE"/>
    <w:rsid w:val="00063361"/>
    <w:rsid w:val="0006368A"/>
    <w:rsid w:val="000636D5"/>
    <w:rsid w:val="000636EF"/>
    <w:rsid w:val="00064125"/>
    <w:rsid w:val="0006541E"/>
    <w:rsid w:val="000658A1"/>
    <w:rsid w:val="00065BD9"/>
    <w:rsid w:val="00065D61"/>
    <w:rsid w:val="0006672C"/>
    <w:rsid w:val="00066EE8"/>
    <w:rsid w:val="00070C48"/>
    <w:rsid w:val="00070FAE"/>
    <w:rsid w:val="00071007"/>
    <w:rsid w:val="0007287A"/>
    <w:rsid w:val="000728F8"/>
    <w:rsid w:val="00075AFB"/>
    <w:rsid w:val="00075ECC"/>
    <w:rsid w:val="0007712B"/>
    <w:rsid w:val="00077434"/>
    <w:rsid w:val="00077D6C"/>
    <w:rsid w:val="00080769"/>
    <w:rsid w:val="0008123D"/>
    <w:rsid w:val="000818A2"/>
    <w:rsid w:val="00081A56"/>
    <w:rsid w:val="0008203A"/>
    <w:rsid w:val="000821D4"/>
    <w:rsid w:val="00082638"/>
    <w:rsid w:val="00084169"/>
    <w:rsid w:val="00084EAD"/>
    <w:rsid w:val="000851D4"/>
    <w:rsid w:val="00085295"/>
    <w:rsid w:val="00085499"/>
    <w:rsid w:val="00085DF2"/>
    <w:rsid w:val="00085EFF"/>
    <w:rsid w:val="000864D0"/>
    <w:rsid w:val="000864EF"/>
    <w:rsid w:val="00086797"/>
    <w:rsid w:val="000900DC"/>
    <w:rsid w:val="0009136B"/>
    <w:rsid w:val="00092283"/>
    <w:rsid w:val="000922D2"/>
    <w:rsid w:val="0009263F"/>
    <w:rsid w:val="000A0F68"/>
    <w:rsid w:val="000A0F8A"/>
    <w:rsid w:val="000A2174"/>
    <w:rsid w:val="000A298E"/>
    <w:rsid w:val="000A32BB"/>
    <w:rsid w:val="000A3362"/>
    <w:rsid w:val="000A5E78"/>
    <w:rsid w:val="000A66E2"/>
    <w:rsid w:val="000A6762"/>
    <w:rsid w:val="000A67C2"/>
    <w:rsid w:val="000A7BBC"/>
    <w:rsid w:val="000B0304"/>
    <w:rsid w:val="000B075C"/>
    <w:rsid w:val="000B0F92"/>
    <w:rsid w:val="000B1092"/>
    <w:rsid w:val="000B1813"/>
    <w:rsid w:val="000B1916"/>
    <w:rsid w:val="000B1DBB"/>
    <w:rsid w:val="000B2D01"/>
    <w:rsid w:val="000B3AFF"/>
    <w:rsid w:val="000B3C4F"/>
    <w:rsid w:val="000B4C76"/>
    <w:rsid w:val="000B5FFF"/>
    <w:rsid w:val="000B62A5"/>
    <w:rsid w:val="000B6784"/>
    <w:rsid w:val="000B6E2B"/>
    <w:rsid w:val="000B7195"/>
    <w:rsid w:val="000B79B0"/>
    <w:rsid w:val="000B7A23"/>
    <w:rsid w:val="000B7C76"/>
    <w:rsid w:val="000C0E6E"/>
    <w:rsid w:val="000C0FE9"/>
    <w:rsid w:val="000C14E6"/>
    <w:rsid w:val="000C1793"/>
    <w:rsid w:val="000C3319"/>
    <w:rsid w:val="000C3652"/>
    <w:rsid w:val="000C3A16"/>
    <w:rsid w:val="000C4232"/>
    <w:rsid w:val="000C427B"/>
    <w:rsid w:val="000C4EDE"/>
    <w:rsid w:val="000C546B"/>
    <w:rsid w:val="000C59D0"/>
    <w:rsid w:val="000C6152"/>
    <w:rsid w:val="000C6E90"/>
    <w:rsid w:val="000C7518"/>
    <w:rsid w:val="000D001F"/>
    <w:rsid w:val="000D04D0"/>
    <w:rsid w:val="000D0677"/>
    <w:rsid w:val="000D0EC1"/>
    <w:rsid w:val="000D0F31"/>
    <w:rsid w:val="000D1711"/>
    <w:rsid w:val="000D1B98"/>
    <w:rsid w:val="000D28D3"/>
    <w:rsid w:val="000D3EF5"/>
    <w:rsid w:val="000D408B"/>
    <w:rsid w:val="000D5980"/>
    <w:rsid w:val="000D5C86"/>
    <w:rsid w:val="000D60BC"/>
    <w:rsid w:val="000D68C6"/>
    <w:rsid w:val="000D70BD"/>
    <w:rsid w:val="000D7D98"/>
    <w:rsid w:val="000E0097"/>
    <w:rsid w:val="000E0EE7"/>
    <w:rsid w:val="000E181D"/>
    <w:rsid w:val="000E1BBF"/>
    <w:rsid w:val="000E1DA6"/>
    <w:rsid w:val="000E21B1"/>
    <w:rsid w:val="000E2260"/>
    <w:rsid w:val="000E252B"/>
    <w:rsid w:val="000E2920"/>
    <w:rsid w:val="000E2C79"/>
    <w:rsid w:val="000E4228"/>
    <w:rsid w:val="000E4F12"/>
    <w:rsid w:val="000E525B"/>
    <w:rsid w:val="000E6720"/>
    <w:rsid w:val="000E6ABA"/>
    <w:rsid w:val="000E70A1"/>
    <w:rsid w:val="000F130F"/>
    <w:rsid w:val="000F33A7"/>
    <w:rsid w:val="000F4B24"/>
    <w:rsid w:val="000F56DA"/>
    <w:rsid w:val="000F69B0"/>
    <w:rsid w:val="000F7410"/>
    <w:rsid w:val="000F7788"/>
    <w:rsid w:val="000F7CD6"/>
    <w:rsid w:val="00100143"/>
    <w:rsid w:val="001002B5"/>
    <w:rsid w:val="0010195E"/>
    <w:rsid w:val="00102237"/>
    <w:rsid w:val="00103211"/>
    <w:rsid w:val="001032EC"/>
    <w:rsid w:val="00103A51"/>
    <w:rsid w:val="001041F4"/>
    <w:rsid w:val="001042F7"/>
    <w:rsid w:val="001045F1"/>
    <w:rsid w:val="00104866"/>
    <w:rsid w:val="00105094"/>
    <w:rsid w:val="001052B7"/>
    <w:rsid w:val="00105A5E"/>
    <w:rsid w:val="00105D2D"/>
    <w:rsid w:val="00106515"/>
    <w:rsid w:val="00106C1A"/>
    <w:rsid w:val="00106DEB"/>
    <w:rsid w:val="00107F73"/>
    <w:rsid w:val="00110B2F"/>
    <w:rsid w:val="00110EB3"/>
    <w:rsid w:val="001112EE"/>
    <w:rsid w:val="00111680"/>
    <w:rsid w:val="0011224F"/>
    <w:rsid w:val="00112C0B"/>
    <w:rsid w:val="00113E39"/>
    <w:rsid w:val="00114B0A"/>
    <w:rsid w:val="001156E1"/>
    <w:rsid w:val="00116EE5"/>
    <w:rsid w:val="00117591"/>
    <w:rsid w:val="001176DA"/>
    <w:rsid w:val="001209D8"/>
    <w:rsid w:val="00120D3B"/>
    <w:rsid w:val="0012126E"/>
    <w:rsid w:val="001220C2"/>
    <w:rsid w:val="001221CC"/>
    <w:rsid w:val="00122304"/>
    <w:rsid w:val="001224A1"/>
    <w:rsid w:val="00122550"/>
    <w:rsid w:val="0012342D"/>
    <w:rsid w:val="00123CCB"/>
    <w:rsid w:val="001244DD"/>
    <w:rsid w:val="001249CE"/>
    <w:rsid w:val="00124D72"/>
    <w:rsid w:val="00125035"/>
    <w:rsid w:val="0012640B"/>
    <w:rsid w:val="00126E60"/>
    <w:rsid w:val="00126FFF"/>
    <w:rsid w:val="00127E2D"/>
    <w:rsid w:val="00130619"/>
    <w:rsid w:val="00131182"/>
    <w:rsid w:val="00131C36"/>
    <w:rsid w:val="00132DD4"/>
    <w:rsid w:val="00133C4D"/>
    <w:rsid w:val="00134525"/>
    <w:rsid w:val="00134692"/>
    <w:rsid w:val="001361AF"/>
    <w:rsid w:val="001363EE"/>
    <w:rsid w:val="001366EA"/>
    <w:rsid w:val="00136B31"/>
    <w:rsid w:val="00136E8F"/>
    <w:rsid w:val="00137ACB"/>
    <w:rsid w:val="00137CCA"/>
    <w:rsid w:val="001405BD"/>
    <w:rsid w:val="00140C42"/>
    <w:rsid w:val="00141F4C"/>
    <w:rsid w:val="00142279"/>
    <w:rsid w:val="001435CF"/>
    <w:rsid w:val="0014407F"/>
    <w:rsid w:val="001440A1"/>
    <w:rsid w:val="0014666D"/>
    <w:rsid w:val="00146BE4"/>
    <w:rsid w:val="00147F02"/>
    <w:rsid w:val="001500C2"/>
    <w:rsid w:val="00150624"/>
    <w:rsid w:val="00152876"/>
    <w:rsid w:val="00152C4D"/>
    <w:rsid w:val="0015361A"/>
    <w:rsid w:val="001537D0"/>
    <w:rsid w:val="00153D4E"/>
    <w:rsid w:val="00154ACE"/>
    <w:rsid w:val="00155B3E"/>
    <w:rsid w:val="00155D6B"/>
    <w:rsid w:val="00157BC4"/>
    <w:rsid w:val="00157D30"/>
    <w:rsid w:val="0016044D"/>
    <w:rsid w:val="001611E1"/>
    <w:rsid w:val="00161C32"/>
    <w:rsid w:val="00162676"/>
    <w:rsid w:val="001632E9"/>
    <w:rsid w:val="0016355F"/>
    <w:rsid w:val="00163674"/>
    <w:rsid w:val="00163F87"/>
    <w:rsid w:val="001645B0"/>
    <w:rsid w:val="00164A91"/>
    <w:rsid w:val="00164CC2"/>
    <w:rsid w:val="001654E0"/>
    <w:rsid w:val="00166D81"/>
    <w:rsid w:val="00167510"/>
    <w:rsid w:val="00171181"/>
    <w:rsid w:val="00171BDA"/>
    <w:rsid w:val="001722B4"/>
    <w:rsid w:val="001729CA"/>
    <w:rsid w:val="001729E1"/>
    <w:rsid w:val="0017339E"/>
    <w:rsid w:val="00173584"/>
    <w:rsid w:val="00173CF0"/>
    <w:rsid w:val="00174379"/>
    <w:rsid w:val="0017465C"/>
    <w:rsid w:val="001748C9"/>
    <w:rsid w:val="00175646"/>
    <w:rsid w:val="00175CD8"/>
    <w:rsid w:val="00175EB5"/>
    <w:rsid w:val="00177152"/>
    <w:rsid w:val="001774D6"/>
    <w:rsid w:val="00177D4A"/>
    <w:rsid w:val="00177EAA"/>
    <w:rsid w:val="001808E0"/>
    <w:rsid w:val="0018118A"/>
    <w:rsid w:val="00181833"/>
    <w:rsid w:val="001820F7"/>
    <w:rsid w:val="00182A9A"/>
    <w:rsid w:val="00182DA9"/>
    <w:rsid w:val="00184126"/>
    <w:rsid w:val="00184490"/>
    <w:rsid w:val="0018537B"/>
    <w:rsid w:val="00185E0D"/>
    <w:rsid w:val="00186359"/>
    <w:rsid w:val="00186612"/>
    <w:rsid w:val="00187BD6"/>
    <w:rsid w:val="001904C8"/>
    <w:rsid w:val="001905A4"/>
    <w:rsid w:val="0019176E"/>
    <w:rsid w:val="001918D5"/>
    <w:rsid w:val="00191C87"/>
    <w:rsid w:val="00192A8E"/>
    <w:rsid w:val="00192EDE"/>
    <w:rsid w:val="00192F82"/>
    <w:rsid w:val="001936C1"/>
    <w:rsid w:val="00193FA9"/>
    <w:rsid w:val="001945F6"/>
    <w:rsid w:val="0019489F"/>
    <w:rsid w:val="00194BA7"/>
    <w:rsid w:val="00195397"/>
    <w:rsid w:val="0019618F"/>
    <w:rsid w:val="001974BD"/>
    <w:rsid w:val="00197C2F"/>
    <w:rsid w:val="001A0592"/>
    <w:rsid w:val="001A0633"/>
    <w:rsid w:val="001A085A"/>
    <w:rsid w:val="001A0B38"/>
    <w:rsid w:val="001A312B"/>
    <w:rsid w:val="001A3E62"/>
    <w:rsid w:val="001A46E2"/>
    <w:rsid w:val="001A49A4"/>
    <w:rsid w:val="001A5A73"/>
    <w:rsid w:val="001A64E8"/>
    <w:rsid w:val="001A6DB4"/>
    <w:rsid w:val="001A7001"/>
    <w:rsid w:val="001A721E"/>
    <w:rsid w:val="001A7689"/>
    <w:rsid w:val="001A7B38"/>
    <w:rsid w:val="001A7B3B"/>
    <w:rsid w:val="001A7EDB"/>
    <w:rsid w:val="001B027B"/>
    <w:rsid w:val="001B0B54"/>
    <w:rsid w:val="001B0F04"/>
    <w:rsid w:val="001B186A"/>
    <w:rsid w:val="001B1897"/>
    <w:rsid w:val="001B1ED9"/>
    <w:rsid w:val="001B2AA8"/>
    <w:rsid w:val="001B2FD4"/>
    <w:rsid w:val="001B30B8"/>
    <w:rsid w:val="001B3390"/>
    <w:rsid w:val="001B43C4"/>
    <w:rsid w:val="001B43F8"/>
    <w:rsid w:val="001B4C6B"/>
    <w:rsid w:val="001B5227"/>
    <w:rsid w:val="001B5BCC"/>
    <w:rsid w:val="001B5CE2"/>
    <w:rsid w:val="001B60B7"/>
    <w:rsid w:val="001B719A"/>
    <w:rsid w:val="001B71E9"/>
    <w:rsid w:val="001B7819"/>
    <w:rsid w:val="001C0260"/>
    <w:rsid w:val="001C031D"/>
    <w:rsid w:val="001C0A40"/>
    <w:rsid w:val="001C10C4"/>
    <w:rsid w:val="001C2F4D"/>
    <w:rsid w:val="001C3430"/>
    <w:rsid w:val="001C3A59"/>
    <w:rsid w:val="001C4D3A"/>
    <w:rsid w:val="001C6119"/>
    <w:rsid w:val="001C6EA7"/>
    <w:rsid w:val="001C795B"/>
    <w:rsid w:val="001D0096"/>
    <w:rsid w:val="001D0177"/>
    <w:rsid w:val="001D07DE"/>
    <w:rsid w:val="001D0DF8"/>
    <w:rsid w:val="001D2CBE"/>
    <w:rsid w:val="001D3387"/>
    <w:rsid w:val="001D37A0"/>
    <w:rsid w:val="001D3B3E"/>
    <w:rsid w:val="001D6646"/>
    <w:rsid w:val="001D68B3"/>
    <w:rsid w:val="001D6B20"/>
    <w:rsid w:val="001D7155"/>
    <w:rsid w:val="001E165A"/>
    <w:rsid w:val="001E2C9D"/>
    <w:rsid w:val="001E31E2"/>
    <w:rsid w:val="001E4049"/>
    <w:rsid w:val="001E443F"/>
    <w:rsid w:val="001E4B33"/>
    <w:rsid w:val="001E5711"/>
    <w:rsid w:val="001F0020"/>
    <w:rsid w:val="001F09EC"/>
    <w:rsid w:val="001F1579"/>
    <w:rsid w:val="001F2F00"/>
    <w:rsid w:val="001F305C"/>
    <w:rsid w:val="001F3B48"/>
    <w:rsid w:val="001F3B60"/>
    <w:rsid w:val="001F517F"/>
    <w:rsid w:val="001F52E3"/>
    <w:rsid w:val="001F585A"/>
    <w:rsid w:val="001F66EE"/>
    <w:rsid w:val="001F72B5"/>
    <w:rsid w:val="001F7736"/>
    <w:rsid w:val="00200808"/>
    <w:rsid w:val="0020087F"/>
    <w:rsid w:val="00201047"/>
    <w:rsid w:val="002018BB"/>
    <w:rsid w:val="0020193C"/>
    <w:rsid w:val="00201FB7"/>
    <w:rsid w:val="0020233A"/>
    <w:rsid w:val="00202B2B"/>
    <w:rsid w:val="00204CE0"/>
    <w:rsid w:val="00204D5A"/>
    <w:rsid w:val="00205DC9"/>
    <w:rsid w:val="00206D0E"/>
    <w:rsid w:val="00207D94"/>
    <w:rsid w:val="002100D0"/>
    <w:rsid w:val="002109BB"/>
    <w:rsid w:val="00211117"/>
    <w:rsid w:val="00212201"/>
    <w:rsid w:val="00212747"/>
    <w:rsid w:val="00213363"/>
    <w:rsid w:val="00213846"/>
    <w:rsid w:val="002140D8"/>
    <w:rsid w:val="00214876"/>
    <w:rsid w:val="00214922"/>
    <w:rsid w:val="00214F32"/>
    <w:rsid w:val="00215013"/>
    <w:rsid w:val="00215DF3"/>
    <w:rsid w:val="0021615C"/>
    <w:rsid w:val="0021668D"/>
    <w:rsid w:val="002169C7"/>
    <w:rsid w:val="002172A5"/>
    <w:rsid w:val="00220B25"/>
    <w:rsid w:val="00220BF2"/>
    <w:rsid w:val="00220CEC"/>
    <w:rsid w:val="00220E9F"/>
    <w:rsid w:val="00221CC2"/>
    <w:rsid w:val="00221D3D"/>
    <w:rsid w:val="00221DB0"/>
    <w:rsid w:val="00222AFB"/>
    <w:rsid w:val="002239C4"/>
    <w:rsid w:val="00223E47"/>
    <w:rsid w:val="00224077"/>
    <w:rsid w:val="00225166"/>
    <w:rsid w:val="002257C4"/>
    <w:rsid w:val="00226D57"/>
    <w:rsid w:val="00230E34"/>
    <w:rsid w:val="0023216F"/>
    <w:rsid w:val="00232715"/>
    <w:rsid w:val="00233639"/>
    <w:rsid w:val="00234C53"/>
    <w:rsid w:val="0023535E"/>
    <w:rsid w:val="00235BA1"/>
    <w:rsid w:val="00236936"/>
    <w:rsid w:val="00237489"/>
    <w:rsid w:val="002378AE"/>
    <w:rsid w:val="00237B4B"/>
    <w:rsid w:val="0024009D"/>
    <w:rsid w:val="00240317"/>
    <w:rsid w:val="00240816"/>
    <w:rsid w:val="00241436"/>
    <w:rsid w:val="00241454"/>
    <w:rsid w:val="00241867"/>
    <w:rsid w:val="00241AD9"/>
    <w:rsid w:val="00241BF9"/>
    <w:rsid w:val="00242A47"/>
    <w:rsid w:val="00242E71"/>
    <w:rsid w:val="00242EB2"/>
    <w:rsid w:val="002436E3"/>
    <w:rsid w:val="00243A31"/>
    <w:rsid w:val="00243D04"/>
    <w:rsid w:val="00243E2C"/>
    <w:rsid w:val="002440A6"/>
    <w:rsid w:val="002445B9"/>
    <w:rsid w:val="00244718"/>
    <w:rsid w:val="00245523"/>
    <w:rsid w:val="002455AB"/>
    <w:rsid w:val="00246548"/>
    <w:rsid w:val="00246CD8"/>
    <w:rsid w:val="00250021"/>
    <w:rsid w:val="00250132"/>
    <w:rsid w:val="00251991"/>
    <w:rsid w:val="00252293"/>
    <w:rsid w:val="0025278B"/>
    <w:rsid w:val="00252E40"/>
    <w:rsid w:val="002551BB"/>
    <w:rsid w:val="002551EF"/>
    <w:rsid w:val="00255599"/>
    <w:rsid w:val="0025571F"/>
    <w:rsid w:val="00255A76"/>
    <w:rsid w:val="00255D00"/>
    <w:rsid w:val="00256CBA"/>
    <w:rsid w:val="00257217"/>
    <w:rsid w:val="002600EE"/>
    <w:rsid w:val="002611A5"/>
    <w:rsid w:val="00261435"/>
    <w:rsid w:val="00262254"/>
    <w:rsid w:val="0026285E"/>
    <w:rsid w:val="0026469C"/>
    <w:rsid w:val="00265EF0"/>
    <w:rsid w:val="0026795D"/>
    <w:rsid w:val="00270553"/>
    <w:rsid w:val="002706CF"/>
    <w:rsid w:val="00270BFB"/>
    <w:rsid w:val="00272753"/>
    <w:rsid w:val="00272DFE"/>
    <w:rsid w:val="00273A91"/>
    <w:rsid w:val="002749F2"/>
    <w:rsid w:val="002754B1"/>
    <w:rsid w:val="00276596"/>
    <w:rsid w:val="00276862"/>
    <w:rsid w:val="00276AAC"/>
    <w:rsid w:val="00276C72"/>
    <w:rsid w:val="00276C8C"/>
    <w:rsid w:val="002771B6"/>
    <w:rsid w:val="002779F7"/>
    <w:rsid w:val="00277EC9"/>
    <w:rsid w:val="0028108E"/>
    <w:rsid w:val="002815A3"/>
    <w:rsid w:val="00281B76"/>
    <w:rsid w:val="00281D52"/>
    <w:rsid w:val="00281E91"/>
    <w:rsid w:val="00290072"/>
    <w:rsid w:val="00291676"/>
    <w:rsid w:val="00291801"/>
    <w:rsid w:val="00291CBA"/>
    <w:rsid w:val="0029210F"/>
    <w:rsid w:val="00292AD7"/>
    <w:rsid w:val="00293191"/>
    <w:rsid w:val="002949BB"/>
    <w:rsid w:val="002949EE"/>
    <w:rsid w:val="00294BB8"/>
    <w:rsid w:val="00294CD6"/>
    <w:rsid w:val="00294D2B"/>
    <w:rsid w:val="00295FAE"/>
    <w:rsid w:val="00295FF3"/>
    <w:rsid w:val="00297C53"/>
    <w:rsid w:val="002A01B8"/>
    <w:rsid w:val="002A05E0"/>
    <w:rsid w:val="002A1B4D"/>
    <w:rsid w:val="002A1C1F"/>
    <w:rsid w:val="002A26CD"/>
    <w:rsid w:val="002A2A4F"/>
    <w:rsid w:val="002A6548"/>
    <w:rsid w:val="002A6DA5"/>
    <w:rsid w:val="002A71C2"/>
    <w:rsid w:val="002A7B50"/>
    <w:rsid w:val="002A7EB0"/>
    <w:rsid w:val="002B1C50"/>
    <w:rsid w:val="002B3042"/>
    <w:rsid w:val="002B3306"/>
    <w:rsid w:val="002B3567"/>
    <w:rsid w:val="002B365E"/>
    <w:rsid w:val="002B419C"/>
    <w:rsid w:val="002B471B"/>
    <w:rsid w:val="002B5149"/>
    <w:rsid w:val="002B5329"/>
    <w:rsid w:val="002B54FD"/>
    <w:rsid w:val="002B579D"/>
    <w:rsid w:val="002B58C1"/>
    <w:rsid w:val="002B58CE"/>
    <w:rsid w:val="002B60DB"/>
    <w:rsid w:val="002B69FB"/>
    <w:rsid w:val="002B7397"/>
    <w:rsid w:val="002B7F70"/>
    <w:rsid w:val="002C09B0"/>
    <w:rsid w:val="002C1E68"/>
    <w:rsid w:val="002C584B"/>
    <w:rsid w:val="002C5939"/>
    <w:rsid w:val="002C6658"/>
    <w:rsid w:val="002C7390"/>
    <w:rsid w:val="002D02B2"/>
    <w:rsid w:val="002D07C1"/>
    <w:rsid w:val="002D3485"/>
    <w:rsid w:val="002D38B1"/>
    <w:rsid w:val="002D39D7"/>
    <w:rsid w:val="002D3AF5"/>
    <w:rsid w:val="002D4E6E"/>
    <w:rsid w:val="002D7039"/>
    <w:rsid w:val="002D7A5D"/>
    <w:rsid w:val="002E02BB"/>
    <w:rsid w:val="002E0494"/>
    <w:rsid w:val="002E0609"/>
    <w:rsid w:val="002E0AA3"/>
    <w:rsid w:val="002E1172"/>
    <w:rsid w:val="002E2357"/>
    <w:rsid w:val="002E25D3"/>
    <w:rsid w:val="002E2CCF"/>
    <w:rsid w:val="002E2D7D"/>
    <w:rsid w:val="002E2E82"/>
    <w:rsid w:val="002E3613"/>
    <w:rsid w:val="002E3639"/>
    <w:rsid w:val="002E3BEF"/>
    <w:rsid w:val="002E3E04"/>
    <w:rsid w:val="002E4C5E"/>
    <w:rsid w:val="002E5BA8"/>
    <w:rsid w:val="002E5FBF"/>
    <w:rsid w:val="002E72BC"/>
    <w:rsid w:val="002E73C6"/>
    <w:rsid w:val="002E7AE5"/>
    <w:rsid w:val="002E7CC9"/>
    <w:rsid w:val="002E7D3E"/>
    <w:rsid w:val="002E7F6E"/>
    <w:rsid w:val="002F048A"/>
    <w:rsid w:val="002F06A3"/>
    <w:rsid w:val="002F0878"/>
    <w:rsid w:val="002F1ADB"/>
    <w:rsid w:val="002F1C3B"/>
    <w:rsid w:val="002F35E1"/>
    <w:rsid w:val="002F4105"/>
    <w:rsid w:val="002F4478"/>
    <w:rsid w:val="002F4A67"/>
    <w:rsid w:val="002F51EA"/>
    <w:rsid w:val="002F5251"/>
    <w:rsid w:val="002F7332"/>
    <w:rsid w:val="002F76AB"/>
    <w:rsid w:val="002F7D35"/>
    <w:rsid w:val="00300BFC"/>
    <w:rsid w:val="00300C10"/>
    <w:rsid w:val="00300FB6"/>
    <w:rsid w:val="00302708"/>
    <w:rsid w:val="00303D5E"/>
    <w:rsid w:val="0030437F"/>
    <w:rsid w:val="00305262"/>
    <w:rsid w:val="003066F7"/>
    <w:rsid w:val="00306713"/>
    <w:rsid w:val="0030707B"/>
    <w:rsid w:val="00307158"/>
    <w:rsid w:val="003079AF"/>
    <w:rsid w:val="00307D1C"/>
    <w:rsid w:val="00310601"/>
    <w:rsid w:val="00310A50"/>
    <w:rsid w:val="00311F4E"/>
    <w:rsid w:val="00312527"/>
    <w:rsid w:val="00313591"/>
    <w:rsid w:val="00313878"/>
    <w:rsid w:val="00313AE9"/>
    <w:rsid w:val="00314A38"/>
    <w:rsid w:val="003156C2"/>
    <w:rsid w:val="00316040"/>
    <w:rsid w:val="00316680"/>
    <w:rsid w:val="0031692C"/>
    <w:rsid w:val="00316FF1"/>
    <w:rsid w:val="00317145"/>
    <w:rsid w:val="00317BB9"/>
    <w:rsid w:val="00320681"/>
    <w:rsid w:val="00321FB0"/>
    <w:rsid w:val="003226BF"/>
    <w:rsid w:val="00322B92"/>
    <w:rsid w:val="0032449B"/>
    <w:rsid w:val="00324B2C"/>
    <w:rsid w:val="00324D0C"/>
    <w:rsid w:val="00325244"/>
    <w:rsid w:val="00325725"/>
    <w:rsid w:val="0032649E"/>
    <w:rsid w:val="0032722F"/>
    <w:rsid w:val="00331970"/>
    <w:rsid w:val="00331E68"/>
    <w:rsid w:val="00333511"/>
    <w:rsid w:val="00334E23"/>
    <w:rsid w:val="003351B6"/>
    <w:rsid w:val="00335C10"/>
    <w:rsid w:val="0033605A"/>
    <w:rsid w:val="00337AFB"/>
    <w:rsid w:val="00340A6A"/>
    <w:rsid w:val="00341617"/>
    <w:rsid w:val="00341CF6"/>
    <w:rsid w:val="00341DCB"/>
    <w:rsid w:val="00342DAB"/>
    <w:rsid w:val="0034328C"/>
    <w:rsid w:val="0034377D"/>
    <w:rsid w:val="0034438B"/>
    <w:rsid w:val="0034439E"/>
    <w:rsid w:val="00344D11"/>
    <w:rsid w:val="0034509A"/>
    <w:rsid w:val="00345CB9"/>
    <w:rsid w:val="0034616E"/>
    <w:rsid w:val="0034703A"/>
    <w:rsid w:val="0034718A"/>
    <w:rsid w:val="00347264"/>
    <w:rsid w:val="0034777C"/>
    <w:rsid w:val="003477BE"/>
    <w:rsid w:val="00350067"/>
    <w:rsid w:val="00350B06"/>
    <w:rsid w:val="003511F5"/>
    <w:rsid w:val="0035140B"/>
    <w:rsid w:val="0035207E"/>
    <w:rsid w:val="00352BB4"/>
    <w:rsid w:val="00352BBE"/>
    <w:rsid w:val="003535C7"/>
    <w:rsid w:val="00353AF8"/>
    <w:rsid w:val="00353C0A"/>
    <w:rsid w:val="00354767"/>
    <w:rsid w:val="00355355"/>
    <w:rsid w:val="00355C99"/>
    <w:rsid w:val="0035633C"/>
    <w:rsid w:val="00360859"/>
    <w:rsid w:val="00360CA6"/>
    <w:rsid w:val="00360E4F"/>
    <w:rsid w:val="0036118D"/>
    <w:rsid w:val="003620F5"/>
    <w:rsid w:val="003627DA"/>
    <w:rsid w:val="00363FDE"/>
    <w:rsid w:val="0036414E"/>
    <w:rsid w:val="003648EF"/>
    <w:rsid w:val="00365DAA"/>
    <w:rsid w:val="00366424"/>
    <w:rsid w:val="00366C74"/>
    <w:rsid w:val="00370113"/>
    <w:rsid w:val="00370516"/>
    <w:rsid w:val="003713A3"/>
    <w:rsid w:val="00371497"/>
    <w:rsid w:val="00371D05"/>
    <w:rsid w:val="00372F81"/>
    <w:rsid w:val="00373590"/>
    <w:rsid w:val="00373F63"/>
    <w:rsid w:val="003745D8"/>
    <w:rsid w:val="00374CD4"/>
    <w:rsid w:val="003756C2"/>
    <w:rsid w:val="003769C2"/>
    <w:rsid w:val="00376EFB"/>
    <w:rsid w:val="00381391"/>
    <w:rsid w:val="00384F14"/>
    <w:rsid w:val="00386F3B"/>
    <w:rsid w:val="0038717F"/>
    <w:rsid w:val="0038793A"/>
    <w:rsid w:val="00390055"/>
    <w:rsid w:val="003905F3"/>
    <w:rsid w:val="00390742"/>
    <w:rsid w:val="003911D2"/>
    <w:rsid w:val="00391C44"/>
    <w:rsid w:val="00391F28"/>
    <w:rsid w:val="00392ACA"/>
    <w:rsid w:val="003945E9"/>
    <w:rsid w:val="00394C75"/>
    <w:rsid w:val="00396E18"/>
    <w:rsid w:val="003979C9"/>
    <w:rsid w:val="003A0524"/>
    <w:rsid w:val="003A0A03"/>
    <w:rsid w:val="003A1E5C"/>
    <w:rsid w:val="003A2B95"/>
    <w:rsid w:val="003A2C5F"/>
    <w:rsid w:val="003A30A7"/>
    <w:rsid w:val="003A3340"/>
    <w:rsid w:val="003A3C00"/>
    <w:rsid w:val="003A3D02"/>
    <w:rsid w:val="003A46B3"/>
    <w:rsid w:val="003A4AB3"/>
    <w:rsid w:val="003A59A6"/>
    <w:rsid w:val="003A65E8"/>
    <w:rsid w:val="003A6B54"/>
    <w:rsid w:val="003B0351"/>
    <w:rsid w:val="003B0ECF"/>
    <w:rsid w:val="003B23C5"/>
    <w:rsid w:val="003B4283"/>
    <w:rsid w:val="003B468D"/>
    <w:rsid w:val="003B49A0"/>
    <w:rsid w:val="003B49BE"/>
    <w:rsid w:val="003B4FEB"/>
    <w:rsid w:val="003B63B1"/>
    <w:rsid w:val="003B7407"/>
    <w:rsid w:val="003B76DB"/>
    <w:rsid w:val="003B77A9"/>
    <w:rsid w:val="003C01D1"/>
    <w:rsid w:val="003C056E"/>
    <w:rsid w:val="003C1085"/>
    <w:rsid w:val="003C2A47"/>
    <w:rsid w:val="003C2D17"/>
    <w:rsid w:val="003C3163"/>
    <w:rsid w:val="003C322B"/>
    <w:rsid w:val="003C41CF"/>
    <w:rsid w:val="003C4A4D"/>
    <w:rsid w:val="003C5B05"/>
    <w:rsid w:val="003C5B65"/>
    <w:rsid w:val="003C6FCB"/>
    <w:rsid w:val="003C7CD9"/>
    <w:rsid w:val="003D038D"/>
    <w:rsid w:val="003D0E10"/>
    <w:rsid w:val="003D1320"/>
    <w:rsid w:val="003D171B"/>
    <w:rsid w:val="003D1B07"/>
    <w:rsid w:val="003D1FB8"/>
    <w:rsid w:val="003D21E1"/>
    <w:rsid w:val="003D33A3"/>
    <w:rsid w:val="003D3C1D"/>
    <w:rsid w:val="003D48D5"/>
    <w:rsid w:val="003D5016"/>
    <w:rsid w:val="003D52DF"/>
    <w:rsid w:val="003D5F54"/>
    <w:rsid w:val="003D6074"/>
    <w:rsid w:val="003E0974"/>
    <w:rsid w:val="003E0C68"/>
    <w:rsid w:val="003E1874"/>
    <w:rsid w:val="003E1BD8"/>
    <w:rsid w:val="003E1DEC"/>
    <w:rsid w:val="003E3862"/>
    <w:rsid w:val="003E38E3"/>
    <w:rsid w:val="003E3FC4"/>
    <w:rsid w:val="003E40FA"/>
    <w:rsid w:val="003E49C5"/>
    <w:rsid w:val="003E53FC"/>
    <w:rsid w:val="003E559C"/>
    <w:rsid w:val="003E6833"/>
    <w:rsid w:val="003F141E"/>
    <w:rsid w:val="003F16FC"/>
    <w:rsid w:val="003F1FD3"/>
    <w:rsid w:val="003F352D"/>
    <w:rsid w:val="003F3886"/>
    <w:rsid w:val="003F5782"/>
    <w:rsid w:val="003F5E5E"/>
    <w:rsid w:val="003F5FAD"/>
    <w:rsid w:val="003F66A1"/>
    <w:rsid w:val="003F7A25"/>
    <w:rsid w:val="0040034E"/>
    <w:rsid w:val="00400682"/>
    <w:rsid w:val="00402AFF"/>
    <w:rsid w:val="00402DE1"/>
    <w:rsid w:val="0040663A"/>
    <w:rsid w:val="00407F2B"/>
    <w:rsid w:val="00411457"/>
    <w:rsid w:val="00411885"/>
    <w:rsid w:val="00412663"/>
    <w:rsid w:val="00412CD5"/>
    <w:rsid w:val="004132F4"/>
    <w:rsid w:val="00413C45"/>
    <w:rsid w:val="004150B6"/>
    <w:rsid w:val="0041528B"/>
    <w:rsid w:val="004158DA"/>
    <w:rsid w:val="00415B54"/>
    <w:rsid w:val="004167A8"/>
    <w:rsid w:val="0041747D"/>
    <w:rsid w:val="00417D25"/>
    <w:rsid w:val="00420B65"/>
    <w:rsid w:val="004216F1"/>
    <w:rsid w:val="00421E8B"/>
    <w:rsid w:val="00421F0F"/>
    <w:rsid w:val="00422020"/>
    <w:rsid w:val="004221F6"/>
    <w:rsid w:val="00422868"/>
    <w:rsid w:val="004235ED"/>
    <w:rsid w:val="004258E1"/>
    <w:rsid w:val="004260B1"/>
    <w:rsid w:val="004267C0"/>
    <w:rsid w:val="00430643"/>
    <w:rsid w:val="004306A9"/>
    <w:rsid w:val="00430E0B"/>
    <w:rsid w:val="004321B0"/>
    <w:rsid w:val="004324F7"/>
    <w:rsid w:val="0043333B"/>
    <w:rsid w:val="00433646"/>
    <w:rsid w:val="00433E20"/>
    <w:rsid w:val="0043496F"/>
    <w:rsid w:val="00434CB0"/>
    <w:rsid w:val="00435CEF"/>
    <w:rsid w:val="00437D62"/>
    <w:rsid w:val="004408A2"/>
    <w:rsid w:val="00440BF0"/>
    <w:rsid w:val="00442040"/>
    <w:rsid w:val="0044220C"/>
    <w:rsid w:val="00442FFC"/>
    <w:rsid w:val="00443759"/>
    <w:rsid w:val="00444338"/>
    <w:rsid w:val="004445FE"/>
    <w:rsid w:val="00450640"/>
    <w:rsid w:val="004509C1"/>
    <w:rsid w:val="00450C67"/>
    <w:rsid w:val="00451544"/>
    <w:rsid w:val="0045213B"/>
    <w:rsid w:val="004529C5"/>
    <w:rsid w:val="004537F7"/>
    <w:rsid w:val="00453968"/>
    <w:rsid w:val="004543BB"/>
    <w:rsid w:val="004548EB"/>
    <w:rsid w:val="00454FD3"/>
    <w:rsid w:val="00455D7F"/>
    <w:rsid w:val="00456D55"/>
    <w:rsid w:val="00457107"/>
    <w:rsid w:val="004572F4"/>
    <w:rsid w:val="004613B9"/>
    <w:rsid w:val="00461FA6"/>
    <w:rsid w:val="00462A19"/>
    <w:rsid w:val="00462F58"/>
    <w:rsid w:val="00463090"/>
    <w:rsid w:val="00463667"/>
    <w:rsid w:val="00463945"/>
    <w:rsid w:val="00464955"/>
    <w:rsid w:val="004660C8"/>
    <w:rsid w:val="00470E2E"/>
    <w:rsid w:val="00471343"/>
    <w:rsid w:val="0047209F"/>
    <w:rsid w:val="00472962"/>
    <w:rsid w:val="0047296D"/>
    <w:rsid w:val="00473834"/>
    <w:rsid w:val="00473988"/>
    <w:rsid w:val="004746D8"/>
    <w:rsid w:val="00476238"/>
    <w:rsid w:val="004767D2"/>
    <w:rsid w:val="00476816"/>
    <w:rsid w:val="00476D57"/>
    <w:rsid w:val="004808BC"/>
    <w:rsid w:val="0048218F"/>
    <w:rsid w:val="00482ABC"/>
    <w:rsid w:val="00483D48"/>
    <w:rsid w:val="004849C0"/>
    <w:rsid w:val="00484A98"/>
    <w:rsid w:val="00484C48"/>
    <w:rsid w:val="00486E56"/>
    <w:rsid w:val="004870B2"/>
    <w:rsid w:val="00487798"/>
    <w:rsid w:val="004916BC"/>
    <w:rsid w:val="00491BD3"/>
    <w:rsid w:val="004922A2"/>
    <w:rsid w:val="004923A9"/>
    <w:rsid w:val="004924B7"/>
    <w:rsid w:val="0049306E"/>
    <w:rsid w:val="00493D59"/>
    <w:rsid w:val="0049569C"/>
    <w:rsid w:val="00495F20"/>
    <w:rsid w:val="00497E07"/>
    <w:rsid w:val="004A0442"/>
    <w:rsid w:val="004A0BDB"/>
    <w:rsid w:val="004A28EA"/>
    <w:rsid w:val="004A431D"/>
    <w:rsid w:val="004A4E23"/>
    <w:rsid w:val="004A63B9"/>
    <w:rsid w:val="004A6B0A"/>
    <w:rsid w:val="004A72E5"/>
    <w:rsid w:val="004A7402"/>
    <w:rsid w:val="004A7CE5"/>
    <w:rsid w:val="004B0F26"/>
    <w:rsid w:val="004B12CF"/>
    <w:rsid w:val="004B2003"/>
    <w:rsid w:val="004B20F6"/>
    <w:rsid w:val="004B2609"/>
    <w:rsid w:val="004B35BB"/>
    <w:rsid w:val="004B4807"/>
    <w:rsid w:val="004B678C"/>
    <w:rsid w:val="004B7088"/>
    <w:rsid w:val="004C00A3"/>
    <w:rsid w:val="004C0289"/>
    <w:rsid w:val="004C0DA6"/>
    <w:rsid w:val="004C1831"/>
    <w:rsid w:val="004C1CA0"/>
    <w:rsid w:val="004C26AE"/>
    <w:rsid w:val="004C29C5"/>
    <w:rsid w:val="004C3AEA"/>
    <w:rsid w:val="004C619D"/>
    <w:rsid w:val="004C765B"/>
    <w:rsid w:val="004C78BA"/>
    <w:rsid w:val="004C79F7"/>
    <w:rsid w:val="004D0041"/>
    <w:rsid w:val="004D04E7"/>
    <w:rsid w:val="004D0526"/>
    <w:rsid w:val="004D06F9"/>
    <w:rsid w:val="004D0701"/>
    <w:rsid w:val="004D0860"/>
    <w:rsid w:val="004D28B2"/>
    <w:rsid w:val="004D303D"/>
    <w:rsid w:val="004D3299"/>
    <w:rsid w:val="004D3DFD"/>
    <w:rsid w:val="004D426E"/>
    <w:rsid w:val="004D5B68"/>
    <w:rsid w:val="004D6CC9"/>
    <w:rsid w:val="004D6FB8"/>
    <w:rsid w:val="004D758C"/>
    <w:rsid w:val="004E0469"/>
    <w:rsid w:val="004E0C6D"/>
    <w:rsid w:val="004E1195"/>
    <w:rsid w:val="004E3189"/>
    <w:rsid w:val="004E386C"/>
    <w:rsid w:val="004E3931"/>
    <w:rsid w:val="004E4A64"/>
    <w:rsid w:val="004E58C3"/>
    <w:rsid w:val="004E6BDC"/>
    <w:rsid w:val="004E6CA4"/>
    <w:rsid w:val="004E6D66"/>
    <w:rsid w:val="004E72D5"/>
    <w:rsid w:val="004E77A1"/>
    <w:rsid w:val="004E796F"/>
    <w:rsid w:val="004E7BBE"/>
    <w:rsid w:val="004E7F26"/>
    <w:rsid w:val="004F08E1"/>
    <w:rsid w:val="004F092D"/>
    <w:rsid w:val="004F3EC6"/>
    <w:rsid w:val="004F5888"/>
    <w:rsid w:val="004F6693"/>
    <w:rsid w:val="004F721F"/>
    <w:rsid w:val="0050011E"/>
    <w:rsid w:val="005005C9"/>
    <w:rsid w:val="005017C0"/>
    <w:rsid w:val="005052A0"/>
    <w:rsid w:val="00506543"/>
    <w:rsid w:val="0050763B"/>
    <w:rsid w:val="005101AA"/>
    <w:rsid w:val="00512A05"/>
    <w:rsid w:val="00512FF7"/>
    <w:rsid w:val="0051367E"/>
    <w:rsid w:val="00513699"/>
    <w:rsid w:val="005137CD"/>
    <w:rsid w:val="005156A7"/>
    <w:rsid w:val="005179DB"/>
    <w:rsid w:val="00521D29"/>
    <w:rsid w:val="00522D33"/>
    <w:rsid w:val="00522E6F"/>
    <w:rsid w:val="00523208"/>
    <w:rsid w:val="00523D46"/>
    <w:rsid w:val="005254BC"/>
    <w:rsid w:val="00525948"/>
    <w:rsid w:val="00527127"/>
    <w:rsid w:val="00527513"/>
    <w:rsid w:val="00527946"/>
    <w:rsid w:val="00527A9D"/>
    <w:rsid w:val="005301C5"/>
    <w:rsid w:val="005303D7"/>
    <w:rsid w:val="00530FD0"/>
    <w:rsid w:val="005312A3"/>
    <w:rsid w:val="00531D4E"/>
    <w:rsid w:val="0053248C"/>
    <w:rsid w:val="005326A4"/>
    <w:rsid w:val="005327C0"/>
    <w:rsid w:val="00532810"/>
    <w:rsid w:val="005328A0"/>
    <w:rsid w:val="00532B70"/>
    <w:rsid w:val="0053441E"/>
    <w:rsid w:val="00534421"/>
    <w:rsid w:val="00534B23"/>
    <w:rsid w:val="0053615E"/>
    <w:rsid w:val="00537252"/>
    <w:rsid w:val="00537BCE"/>
    <w:rsid w:val="0054236E"/>
    <w:rsid w:val="0054257C"/>
    <w:rsid w:val="005428EC"/>
    <w:rsid w:val="0054297F"/>
    <w:rsid w:val="00543CE1"/>
    <w:rsid w:val="00544896"/>
    <w:rsid w:val="005466DC"/>
    <w:rsid w:val="00546909"/>
    <w:rsid w:val="00546A0C"/>
    <w:rsid w:val="00546F9B"/>
    <w:rsid w:val="005475DE"/>
    <w:rsid w:val="00547689"/>
    <w:rsid w:val="00550BA2"/>
    <w:rsid w:val="00552CF9"/>
    <w:rsid w:val="00552D24"/>
    <w:rsid w:val="00552D5F"/>
    <w:rsid w:val="00552DDD"/>
    <w:rsid w:val="00556BC1"/>
    <w:rsid w:val="00560870"/>
    <w:rsid w:val="00561421"/>
    <w:rsid w:val="00562CC8"/>
    <w:rsid w:val="00562E77"/>
    <w:rsid w:val="005639F3"/>
    <w:rsid w:val="00563FE2"/>
    <w:rsid w:val="005641E4"/>
    <w:rsid w:val="00564E98"/>
    <w:rsid w:val="00566489"/>
    <w:rsid w:val="00566AEA"/>
    <w:rsid w:val="00566F0E"/>
    <w:rsid w:val="005676BA"/>
    <w:rsid w:val="005703CA"/>
    <w:rsid w:val="00570957"/>
    <w:rsid w:val="005719E3"/>
    <w:rsid w:val="005724D1"/>
    <w:rsid w:val="00572A7A"/>
    <w:rsid w:val="00573B4C"/>
    <w:rsid w:val="0057459A"/>
    <w:rsid w:val="00574DF8"/>
    <w:rsid w:val="005753CD"/>
    <w:rsid w:val="00576BA2"/>
    <w:rsid w:val="00577C8A"/>
    <w:rsid w:val="00577EDD"/>
    <w:rsid w:val="00580B51"/>
    <w:rsid w:val="005815BD"/>
    <w:rsid w:val="00582529"/>
    <w:rsid w:val="005827A8"/>
    <w:rsid w:val="00582F3D"/>
    <w:rsid w:val="005843CF"/>
    <w:rsid w:val="0058449A"/>
    <w:rsid w:val="00584601"/>
    <w:rsid w:val="00584AE2"/>
    <w:rsid w:val="00585633"/>
    <w:rsid w:val="005918EA"/>
    <w:rsid w:val="0059226D"/>
    <w:rsid w:val="00592B24"/>
    <w:rsid w:val="0059377F"/>
    <w:rsid w:val="0059378C"/>
    <w:rsid w:val="00594E56"/>
    <w:rsid w:val="00595CBE"/>
    <w:rsid w:val="00597919"/>
    <w:rsid w:val="005A071D"/>
    <w:rsid w:val="005A0842"/>
    <w:rsid w:val="005A08EE"/>
    <w:rsid w:val="005A0D14"/>
    <w:rsid w:val="005A145B"/>
    <w:rsid w:val="005A379F"/>
    <w:rsid w:val="005A3FD0"/>
    <w:rsid w:val="005A452C"/>
    <w:rsid w:val="005A492C"/>
    <w:rsid w:val="005A495A"/>
    <w:rsid w:val="005A518E"/>
    <w:rsid w:val="005A5748"/>
    <w:rsid w:val="005A5840"/>
    <w:rsid w:val="005A6CD4"/>
    <w:rsid w:val="005A71A9"/>
    <w:rsid w:val="005B03EA"/>
    <w:rsid w:val="005B0CD9"/>
    <w:rsid w:val="005B2C1A"/>
    <w:rsid w:val="005B473E"/>
    <w:rsid w:val="005B4903"/>
    <w:rsid w:val="005B4E4F"/>
    <w:rsid w:val="005B528B"/>
    <w:rsid w:val="005B5883"/>
    <w:rsid w:val="005B5D03"/>
    <w:rsid w:val="005B681D"/>
    <w:rsid w:val="005B7617"/>
    <w:rsid w:val="005C074F"/>
    <w:rsid w:val="005C0C68"/>
    <w:rsid w:val="005C0E56"/>
    <w:rsid w:val="005C1162"/>
    <w:rsid w:val="005C387D"/>
    <w:rsid w:val="005C3A21"/>
    <w:rsid w:val="005C3AC1"/>
    <w:rsid w:val="005C4B73"/>
    <w:rsid w:val="005C4EE9"/>
    <w:rsid w:val="005C7A56"/>
    <w:rsid w:val="005D03B5"/>
    <w:rsid w:val="005D1E02"/>
    <w:rsid w:val="005D20BD"/>
    <w:rsid w:val="005D3271"/>
    <w:rsid w:val="005D4567"/>
    <w:rsid w:val="005D4FAF"/>
    <w:rsid w:val="005D5217"/>
    <w:rsid w:val="005D6BD9"/>
    <w:rsid w:val="005D751E"/>
    <w:rsid w:val="005D7F40"/>
    <w:rsid w:val="005E018A"/>
    <w:rsid w:val="005E1E9A"/>
    <w:rsid w:val="005E3685"/>
    <w:rsid w:val="005E3F2D"/>
    <w:rsid w:val="005E6245"/>
    <w:rsid w:val="005E723A"/>
    <w:rsid w:val="005E78D4"/>
    <w:rsid w:val="005F1971"/>
    <w:rsid w:val="005F2441"/>
    <w:rsid w:val="005F2BE9"/>
    <w:rsid w:val="005F2DA8"/>
    <w:rsid w:val="005F31CB"/>
    <w:rsid w:val="005F3B13"/>
    <w:rsid w:val="005F3D6E"/>
    <w:rsid w:val="005F6A00"/>
    <w:rsid w:val="005F6BAA"/>
    <w:rsid w:val="005F6F53"/>
    <w:rsid w:val="006023D5"/>
    <w:rsid w:val="00603BB1"/>
    <w:rsid w:val="006050E8"/>
    <w:rsid w:val="00605764"/>
    <w:rsid w:val="00606390"/>
    <w:rsid w:val="0060646D"/>
    <w:rsid w:val="006078F7"/>
    <w:rsid w:val="00610AC2"/>
    <w:rsid w:val="00612149"/>
    <w:rsid w:val="0061216F"/>
    <w:rsid w:val="00612226"/>
    <w:rsid w:val="0061254A"/>
    <w:rsid w:val="0061314D"/>
    <w:rsid w:val="00613537"/>
    <w:rsid w:val="006135E0"/>
    <w:rsid w:val="006139D5"/>
    <w:rsid w:val="00614038"/>
    <w:rsid w:val="006149D6"/>
    <w:rsid w:val="0061561F"/>
    <w:rsid w:val="00615FC8"/>
    <w:rsid w:val="00616810"/>
    <w:rsid w:val="00616FB9"/>
    <w:rsid w:val="00621DF4"/>
    <w:rsid w:val="00622530"/>
    <w:rsid w:val="00622E6D"/>
    <w:rsid w:val="0062334D"/>
    <w:rsid w:val="00623DA7"/>
    <w:rsid w:val="006246BE"/>
    <w:rsid w:val="00624ED6"/>
    <w:rsid w:val="00625B70"/>
    <w:rsid w:val="00625DE1"/>
    <w:rsid w:val="006268BB"/>
    <w:rsid w:val="0063012B"/>
    <w:rsid w:val="006305B0"/>
    <w:rsid w:val="00630B5C"/>
    <w:rsid w:val="0063128A"/>
    <w:rsid w:val="00631967"/>
    <w:rsid w:val="0063275B"/>
    <w:rsid w:val="006343EF"/>
    <w:rsid w:val="00634A1C"/>
    <w:rsid w:val="00634E90"/>
    <w:rsid w:val="00635AEA"/>
    <w:rsid w:val="00635E77"/>
    <w:rsid w:val="00635FB0"/>
    <w:rsid w:val="006369AF"/>
    <w:rsid w:val="00636B88"/>
    <w:rsid w:val="00637141"/>
    <w:rsid w:val="006372F7"/>
    <w:rsid w:val="00637F00"/>
    <w:rsid w:val="00637F78"/>
    <w:rsid w:val="006404A9"/>
    <w:rsid w:val="00640975"/>
    <w:rsid w:val="00640A1E"/>
    <w:rsid w:val="00640D0A"/>
    <w:rsid w:val="00641F3F"/>
    <w:rsid w:val="00642FB8"/>
    <w:rsid w:val="00643780"/>
    <w:rsid w:val="00643F44"/>
    <w:rsid w:val="0064406C"/>
    <w:rsid w:val="00644293"/>
    <w:rsid w:val="006450ED"/>
    <w:rsid w:val="00645260"/>
    <w:rsid w:val="00645A5D"/>
    <w:rsid w:val="00647463"/>
    <w:rsid w:val="00647ABE"/>
    <w:rsid w:val="00647B42"/>
    <w:rsid w:val="00650512"/>
    <w:rsid w:val="00650CEE"/>
    <w:rsid w:val="006512D2"/>
    <w:rsid w:val="00651C6F"/>
    <w:rsid w:val="00651FB0"/>
    <w:rsid w:val="006523FE"/>
    <w:rsid w:val="00652833"/>
    <w:rsid w:val="00653486"/>
    <w:rsid w:val="00654CAC"/>
    <w:rsid w:val="00654D3E"/>
    <w:rsid w:val="006550E3"/>
    <w:rsid w:val="00655695"/>
    <w:rsid w:val="00656B43"/>
    <w:rsid w:val="00656F5D"/>
    <w:rsid w:val="0065730E"/>
    <w:rsid w:val="006626B8"/>
    <w:rsid w:val="00662CBA"/>
    <w:rsid w:val="006632D7"/>
    <w:rsid w:val="006635FD"/>
    <w:rsid w:val="00664050"/>
    <w:rsid w:val="0066447D"/>
    <w:rsid w:val="00664573"/>
    <w:rsid w:val="00664746"/>
    <w:rsid w:val="00664A30"/>
    <w:rsid w:val="00665773"/>
    <w:rsid w:val="00665777"/>
    <w:rsid w:val="00665BBA"/>
    <w:rsid w:val="0066636F"/>
    <w:rsid w:val="00666D8D"/>
    <w:rsid w:val="00667309"/>
    <w:rsid w:val="006677EC"/>
    <w:rsid w:val="006701CB"/>
    <w:rsid w:val="00670750"/>
    <w:rsid w:val="00670FA2"/>
    <w:rsid w:val="00671182"/>
    <w:rsid w:val="0067143E"/>
    <w:rsid w:val="00671511"/>
    <w:rsid w:val="006725A3"/>
    <w:rsid w:val="006735D0"/>
    <w:rsid w:val="00673610"/>
    <w:rsid w:val="00673E09"/>
    <w:rsid w:val="006741E0"/>
    <w:rsid w:val="00674E25"/>
    <w:rsid w:val="00674EE8"/>
    <w:rsid w:val="00675459"/>
    <w:rsid w:val="00675606"/>
    <w:rsid w:val="00675A43"/>
    <w:rsid w:val="00675DC5"/>
    <w:rsid w:val="00675F50"/>
    <w:rsid w:val="00676CFA"/>
    <w:rsid w:val="0067710B"/>
    <w:rsid w:val="006778F2"/>
    <w:rsid w:val="006803A7"/>
    <w:rsid w:val="00680950"/>
    <w:rsid w:val="00680D46"/>
    <w:rsid w:val="006829F9"/>
    <w:rsid w:val="006830ED"/>
    <w:rsid w:val="00683862"/>
    <w:rsid w:val="006853B4"/>
    <w:rsid w:val="00685ECF"/>
    <w:rsid w:val="006860CA"/>
    <w:rsid w:val="006863B3"/>
    <w:rsid w:val="00686919"/>
    <w:rsid w:val="00687514"/>
    <w:rsid w:val="00690060"/>
    <w:rsid w:val="00690617"/>
    <w:rsid w:val="00690E1A"/>
    <w:rsid w:val="0069195D"/>
    <w:rsid w:val="00691AD7"/>
    <w:rsid w:val="00692041"/>
    <w:rsid w:val="006921F0"/>
    <w:rsid w:val="006958C2"/>
    <w:rsid w:val="006958DC"/>
    <w:rsid w:val="00695C70"/>
    <w:rsid w:val="0069638E"/>
    <w:rsid w:val="006972F1"/>
    <w:rsid w:val="006A04AF"/>
    <w:rsid w:val="006A0D40"/>
    <w:rsid w:val="006A1E65"/>
    <w:rsid w:val="006A21A4"/>
    <w:rsid w:val="006A2302"/>
    <w:rsid w:val="006A2345"/>
    <w:rsid w:val="006A2961"/>
    <w:rsid w:val="006A3BF3"/>
    <w:rsid w:val="006A5461"/>
    <w:rsid w:val="006A5C75"/>
    <w:rsid w:val="006A61DA"/>
    <w:rsid w:val="006A69CE"/>
    <w:rsid w:val="006A6F7B"/>
    <w:rsid w:val="006A71B4"/>
    <w:rsid w:val="006A7D66"/>
    <w:rsid w:val="006A7DE2"/>
    <w:rsid w:val="006B0DE5"/>
    <w:rsid w:val="006B1911"/>
    <w:rsid w:val="006B2036"/>
    <w:rsid w:val="006B27AD"/>
    <w:rsid w:val="006B343E"/>
    <w:rsid w:val="006B4B83"/>
    <w:rsid w:val="006B4C6B"/>
    <w:rsid w:val="006B5553"/>
    <w:rsid w:val="006B5989"/>
    <w:rsid w:val="006B5DC3"/>
    <w:rsid w:val="006B6E53"/>
    <w:rsid w:val="006B722B"/>
    <w:rsid w:val="006B7569"/>
    <w:rsid w:val="006B7F25"/>
    <w:rsid w:val="006B7F35"/>
    <w:rsid w:val="006B7FF7"/>
    <w:rsid w:val="006C065E"/>
    <w:rsid w:val="006C0B8B"/>
    <w:rsid w:val="006C3E6E"/>
    <w:rsid w:val="006C4099"/>
    <w:rsid w:val="006C41C2"/>
    <w:rsid w:val="006C584C"/>
    <w:rsid w:val="006C66E9"/>
    <w:rsid w:val="006D01A4"/>
    <w:rsid w:val="006D0C46"/>
    <w:rsid w:val="006D0DD0"/>
    <w:rsid w:val="006D2108"/>
    <w:rsid w:val="006D33F3"/>
    <w:rsid w:val="006D39A4"/>
    <w:rsid w:val="006D3A4F"/>
    <w:rsid w:val="006D484A"/>
    <w:rsid w:val="006D544D"/>
    <w:rsid w:val="006D62A2"/>
    <w:rsid w:val="006D6903"/>
    <w:rsid w:val="006E0276"/>
    <w:rsid w:val="006E0A9F"/>
    <w:rsid w:val="006E157B"/>
    <w:rsid w:val="006E249A"/>
    <w:rsid w:val="006E26CD"/>
    <w:rsid w:val="006E2924"/>
    <w:rsid w:val="006E4365"/>
    <w:rsid w:val="006E4D56"/>
    <w:rsid w:val="006E5951"/>
    <w:rsid w:val="006E63DC"/>
    <w:rsid w:val="006E6673"/>
    <w:rsid w:val="006F0DFE"/>
    <w:rsid w:val="006F14D8"/>
    <w:rsid w:val="006F1E06"/>
    <w:rsid w:val="006F1E4B"/>
    <w:rsid w:val="006F2014"/>
    <w:rsid w:val="006F26DD"/>
    <w:rsid w:val="006F27A4"/>
    <w:rsid w:val="006F3147"/>
    <w:rsid w:val="006F33FF"/>
    <w:rsid w:val="006F36C0"/>
    <w:rsid w:val="006F55BB"/>
    <w:rsid w:val="006F6D13"/>
    <w:rsid w:val="006F77CF"/>
    <w:rsid w:val="00700C75"/>
    <w:rsid w:val="00701127"/>
    <w:rsid w:val="00701E1F"/>
    <w:rsid w:val="00701FDD"/>
    <w:rsid w:val="0070423F"/>
    <w:rsid w:val="00705132"/>
    <w:rsid w:val="00705938"/>
    <w:rsid w:val="00705AA0"/>
    <w:rsid w:val="00706151"/>
    <w:rsid w:val="0070703D"/>
    <w:rsid w:val="00707130"/>
    <w:rsid w:val="00707512"/>
    <w:rsid w:val="00707516"/>
    <w:rsid w:val="0071012C"/>
    <w:rsid w:val="00710382"/>
    <w:rsid w:val="007131AB"/>
    <w:rsid w:val="007132D2"/>
    <w:rsid w:val="00713DE6"/>
    <w:rsid w:val="00713EB2"/>
    <w:rsid w:val="00714451"/>
    <w:rsid w:val="00714D6F"/>
    <w:rsid w:val="00715AE5"/>
    <w:rsid w:val="00715C47"/>
    <w:rsid w:val="0071657A"/>
    <w:rsid w:val="00716640"/>
    <w:rsid w:val="00717545"/>
    <w:rsid w:val="00717BA2"/>
    <w:rsid w:val="00721508"/>
    <w:rsid w:val="007219AF"/>
    <w:rsid w:val="00722B49"/>
    <w:rsid w:val="0072303D"/>
    <w:rsid w:val="0072405A"/>
    <w:rsid w:val="007249C1"/>
    <w:rsid w:val="00725A40"/>
    <w:rsid w:val="00725D06"/>
    <w:rsid w:val="00725FC1"/>
    <w:rsid w:val="00726A62"/>
    <w:rsid w:val="00731C0D"/>
    <w:rsid w:val="00731C80"/>
    <w:rsid w:val="00731D93"/>
    <w:rsid w:val="00732BFD"/>
    <w:rsid w:val="00732EB6"/>
    <w:rsid w:val="0073336A"/>
    <w:rsid w:val="00733957"/>
    <w:rsid w:val="00733B99"/>
    <w:rsid w:val="00734401"/>
    <w:rsid w:val="00734AF6"/>
    <w:rsid w:val="007378DF"/>
    <w:rsid w:val="00742976"/>
    <w:rsid w:val="00745335"/>
    <w:rsid w:val="00745512"/>
    <w:rsid w:val="007466B8"/>
    <w:rsid w:val="007469C9"/>
    <w:rsid w:val="00746B6D"/>
    <w:rsid w:val="0074704D"/>
    <w:rsid w:val="00747A79"/>
    <w:rsid w:val="0075019F"/>
    <w:rsid w:val="0075049A"/>
    <w:rsid w:val="00751255"/>
    <w:rsid w:val="00752452"/>
    <w:rsid w:val="0075278C"/>
    <w:rsid w:val="007536C9"/>
    <w:rsid w:val="00753AD2"/>
    <w:rsid w:val="00755AD6"/>
    <w:rsid w:val="007562FF"/>
    <w:rsid w:val="00756B60"/>
    <w:rsid w:val="007578EA"/>
    <w:rsid w:val="00757DA0"/>
    <w:rsid w:val="007605D6"/>
    <w:rsid w:val="00760679"/>
    <w:rsid w:val="007606D4"/>
    <w:rsid w:val="0076178A"/>
    <w:rsid w:val="0076189E"/>
    <w:rsid w:val="0076337E"/>
    <w:rsid w:val="00763DE8"/>
    <w:rsid w:val="007644C2"/>
    <w:rsid w:val="00764BA2"/>
    <w:rsid w:val="00765C42"/>
    <w:rsid w:val="007660F4"/>
    <w:rsid w:val="00766932"/>
    <w:rsid w:val="00766BA4"/>
    <w:rsid w:val="0076726A"/>
    <w:rsid w:val="007704EA"/>
    <w:rsid w:val="00770827"/>
    <w:rsid w:val="0077336C"/>
    <w:rsid w:val="007759B1"/>
    <w:rsid w:val="00775B48"/>
    <w:rsid w:val="00775C12"/>
    <w:rsid w:val="00776123"/>
    <w:rsid w:val="00777929"/>
    <w:rsid w:val="00777E5A"/>
    <w:rsid w:val="00780351"/>
    <w:rsid w:val="00780868"/>
    <w:rsid w:val="00781906"/>
    <w:rsid w:val="0078284A"/>
    <w:rsid w:val="00782A4B"/>
    <w:rsid w:val="00783C54"/>
    <w:rsid w:val="0078412B"/>
    <w:rsid w:val="007851D1"/>
    <w:rsid w:val="00785D6A"/>
    <w:rsid w:val="007869C7"/>
    <w:rsid w:val="00786D8E"/>
    <w:rsid w:val="00790DFC"/>
    <w:rsid w:val="00790F45"/>
    <w:rsid w:val="00791B0F"/>
    <w:rsid w:val="007923D8"/>
    <w:rsid w:val="00795872"/>
    <w:rsid w:val="00796415"/>
    <w:rsid w:val="00796E52"/>
    <w:rsid w:val="00797698"/>
    <w:rsid w:val="00797CFE"/>
    <w:rsid w:val="00797D28"/>
    <w:rsid w:val="007A08E8"/>
    <w:rsid w:val="007A29F9"/>
    <w:rsid w:val="007A41E9"/>
    <w:rsid w:val="007A5507"/>
    <w:rsid w:val="007A58DC"/>
    <w:rsid w:val="007A59AA"/>
    <w:rsid w:val="007A616F"/>
    <w:rsid w:val="007A6279"/>
    <w:rsid w:val="007A66A6"/>
    <w:rsid w:val="007A74EF"/>
    <w:rsid w:val="007B05C6"/>
    <w:rsid w:val="007B0B37"/>
    <w:rsid w:val="007B0C80"/>
    <w:rsid w:val="007B0D8B"/>
    <w:rsid w:val="007B0FD0"/>
    <w:rsid w:val="007B2C50"/>
    <w:rsid w:val="007B43A2"/>
    <w:rsid w:val="007B525D"/>
    <w:rsid w:val="007B5707"/>
    <w:rsid w:val="007B6296"/>
    <w:rsid w:val="007B685E"/>
    <w:rsid w:val="007B7F60"/>
    <w:rsid w:val="007C03F3"/>
    <w:rsid w:val="007C08EA"/>
    <w:rsid w:val="007C1BCB"/>
    <w:rsid w:val="007C2F71"/>
    <w:rsid w:val="007C3D90"/>
    <w:rsid w:val="007C5322"/>
    <w:rsid w:val="007C56B3"/>
    <w:rsid w:val="007C6376"/>
    <w:rsid w:val="007C6622"/>
    <w:rsid w:val="007C75E0"/>
    <w:rsid w:val="007C7A3A"/>
    <w:rsid w:val="007D044A"/>
    <w:rsid w:val="007D0B57"/>
    <w:rsid w:val="007D1460"/>
    <w:rsid w:val="007D24FA"/>
    <w:rsid w:val="007D26EA"/>
    <w:rsid w:val="007D3C2A"/>
    <w:rsid w:val="007D3FBA"/>
    <w:rsid w:val="007D4095"/>
    <w:rsid w:val="007D510D"/>
    <w:rsid w:val="007D57BE"/>
    <w:rsid w:val="007D77B8"/>
    <w:rsid w:val="007E0C52"/>
    <w:rsid w:val="007E176D"/>
    <w:rsid w:val="007E1903"/>
    <w:rsid w:val="007E1BC5"/>
    <w:rsid w:val="007E211B"/>
    <w:rsid w:val="007E29B6"/>
    <w:rsid w:val="007E2B11"/>
    <w:rsid w:val="007E4939"/>
    <w:rsid w:val="007E4D18"/>
    <w:rsid w:val="007E5188"/>
    <w:rsid w:val="007E51B6"/>
    <w:rsid w:val="007E5943"/>
    <w:rsid w:val="007E5CD2"/>
    <w:rsid w:val="007E5EC8"/>
    <w:rsid w:val="007E6A0B"/>
    <w:rsid w:val="007E7456"/>
    <w:rsid w:val="007E7C95"/>
    <w:rsid w:val="007F005F"/>
    <w:rsid w:val="007F0455"/>
    <w:rsid w:val="007F078E"/>
    <w:rsid w:val="007F14A2"/>
    <w:rsid w:val="007F189B"/>
    <w:rsid w:val="007F19D0"/>
    <w:rsid w:val="007F2B16"/>
    <w:rsid w:val="007F4228"/>
    <w:rsid w:val="007F450D"/>
    <w:rsid w:val="007F5EAD"/>
    <w:rsid w:val="007F70C0"/>
    <w:rsid w:val="007F75E9"/>
    <w:rsid w:val="007F7882"/>
    <w:rsid w:val="008005F1"/>
    <w:rsid w:val="00800FF0"/>
    <w:rsid w:val="00801BA6"/>
    <w:rsid w:val="00801D9E"/>
    <w:rsid w:val="00801E45"/>
    <w:rsid w:val="00802201"/>
    <w:rsid w:val="00802A78"/>
    <w:rsid w:val="00802A7E"/>
    <w:rsid w:val="0080323A"/>
    <w:rsid w:val="008039F6"/>
    <w:rsid w:val="00804977"/>
    <w:rsid w:val="008051DC"/>
    <w:rsid w:val="00805532"/>
    <w:rsid w:val="00806309"/>
    <w:rsid w:val="00806411"/>
    <w:rsid w:val="00806498"/>
    <w:rsid w:val="0080691A"/>
    <w:rsid w:val="008072D1"/>
    <w:rsid w:val="00807830"/>
    <w:rsid w:val="00807A0D"/>
    <w:rsid w:val="00810024"/>
    <w:rsid w:val="00810594"/>
    <w:rsid w:val="008106B4"/>
    <w:rsid w:val="00811B03"/>
    <w:rsid w:val="00811CFD"/>
    <w:rsid w:val="00811ECE"/>
    <w:rsid w:val="00812AE6"/>
    <w:rsid w:val="00812CB2"/>
    <w:rsid w:val="008131C9"/>
    <w:rsid w:val="008131F5"/>
    <w:rsid w:val="0081379B"/>
    <w:rsid w:val="00814013"/>
    <w:rsid w:val="00814C75"/>
    <w:rsid w:val="0081527D"/>
    <w:rsid w:val="0081642A"/>
    <w:rsid w:val="0081669A"/>
    <w:rsid w:val="008168F1"/>
    <w:rsid w:val="00816C04"/>
    <w:rsid w:val="00816EEE"/>
    <w:rsid w:val="00822AB8"/>
    <w:rsid w:val="008239DE"/>
    <w:rsid w:val="00824605"/>
    <w:rsid w:val="00824F8D"/>
    <w:rsid w:val="008252FD"/>
    <w:rsid w:val="00825B14"/>
    <w:rsid w:val="00826642"/>
    <w:rsid w:val="008268DC"/>
    <w:rsid w:val="00826DEF"/>
    <w:rsid w:val="0082701F"/>
    <w:rsid w:val="0083017C"/>
    <w:rsid w:val="00830C50"/>
    <w:rsid w:val="008313B1"/>
    <w:rsid w:val="00833A03"/>
    <w:rsid w:val="00835D90"/>
    <w:rsid w:val="00836536"/>
    <w:rsid w:val="0083707C"/>
    <w:rsid w:val="0083709A"/>
    <w:rsid w:val="0083720F"/>
    <w:rsid w:val="00840DC1"/>
    <w:rsid w:val="0084121D"/>
    <w:rsid w:val="0084190D"/>
    <w:rsid w:val="00841A26"/>
    <w:rsid w:val="00842746"/>
    <w:rsid w:val="00843242"/>
    <w:rsid w:val="00843356"/>
    <w:rsid w:val="00843A56"/>
    <w:rsid w:val="00843FFF"/>
    <w:rsid w:val="00844928"/>
    <w:rsid w:val="00844CDD"/>
    <w:rsid w:val="00845D64"/>
    <w:rsid w:val="008467B6"/>
    <w:rsid w:val="008468D5"/>
    <w:rsid w:val="00846959"/>
    <w:rsid w:val="008470B9"/>
    <w:rsid w:val="0084789A"/>
    <w:rsid w:val="00847C1D"/>
    <w:rsid w:val="00847EA1"/>
    <w:rsid w:val="008503C5"/>
    <w:rsid w:val="0085085A"/>
    <w:rsid w:val="00850C2D"/>
    <w:rsid w:val="00850D4B"/>
    <w:rsid w:val="00851379"/>
    <w:rsid w:val="008521BC"/>
    <w:rsid w:val="00852AB9"/>
    <w:rsid w:val="008530C8"/>
    <w:rsid w:val="0085321A"/>
    <w:rsid w:val="00853248"/>
    <w:rsid w:val="0085586F"/>
    <w:rsid w:val="008561BE"/>
    <w:rsid w:val="0085624D"/>
    <w:rsid w:val="00857D6E"/>
    <w:rsid w:val="00857F0E"/>
    <w:rsid w:val="0086112C"/>
    <w:rsid w:val="008614C3"/>
    <w:rsid w:val="00861545"/>
    <w:rsid w:val="00865C8B"/>
    <w:rsid w:val="008667F0"/>
    <w:rsid w:val="00867693"/>
    <w:rsid w:val="008676CD"/>
    <w:rsid w:val="0087006E"/>
    <w:rsid w:val="00870801"/>
    <w:rsid w:val="0087148A"/>
    <w:rsid w:val="00871A16"/>
    <w:rsid w:val="00871B1C"/>
    <w:rsid w:val="00872750"/>
    <w:rsid w:val="00873177"/>
    <w:rsid w:val="008734E6"/>
    <w:rsid w:val="00873600"/>
    <w:rsid w:val="0087520B"/>
    <w:rsid w:val="008753FD"/>
    <w:rsid w:val="0087558B"/>
    <w:rsid w:val="008766F2"/>
    <w:rsid w:val="00877A84"/>
    <w:rsid w:val="00877DEB"/>
    <w:rsid w:val="008802B6"/>
    <w:rsid w:val="00880CFA"/>
    <w:rsid w:val="00880E6F"/>
    <w:rsid w:val="008816F3"/>
    <w:rsid w:val="00881E78"/>
    <w:rsid w:val="008820AD"/>
    <w:rsid w:val="00882891"/>
    <w:rsid w:val="00882956"/>
    <w:rsid w:val="00883555"/>
    <w:rsid w:val="00883627"/>
    <w:rsid w:val="00884E84"/>
    <w:rsid w:val="00885100"/>
    <w:rsid w:val="00885A75"/>
    <w:rsid w:val="0088680A"/>
    <w:rsid w:val="00886AC8"/>
    <w:rsid w:val="0089175F"/>
    <w:rsid w:val="00892341"/>
    <w:rsid w:val="008925D3"/>
    <w:rsid w:val="00893EB9"/>
    <w:rsid w:val="00894449"/>
    <w:rsid w:val="00894E81"/>
    <w:rsid w:val="00895EAE"/>
    <w:rsid w:val="00897022"/>
    <w:rsid w:val="008973E2"/>
    <w:rsid w:val="008978EB"/>
    <w:rsid w:val="00897B40"/>
    <w:rsid w:val="008A0857"/>
    <w:rsid w:val="008A1373"/>
    <w:rsid w:val="008A1657"/>
    <w:rsid w:val="008A1EC2"/>
    <w:rsid w:val="008A2710"/>
    <w:rsid w:val="008A32D4"/>
    <w:rsid w:val="008A37BD"/>
    <w:rsid w:val="008A3E49"/>
    <w:rsid w:val="008A4218"/>
    <w:rsid w:val="008A483A"/>
    <w:rsid w:val="008A5777"/>
    <w:rsid w:val="008A579D"/>
    <w:rsid w:val="008A5968"/>
    <w:rsid w:val="008A7845"/>
    <w:rsid w:val="008A7CB2"/>
    <w:rsid w:val="008B1B88"/>
    <w:rsid w:val="008B2145"/>
    <w:rsid w:val="008B2CBA"/>
    <w:rsid w:val="008B4C95"/>
    <w:rsid w:val="008B4D1A"/>
    <w:rsid w:val="008B52D6"/>
    <w:rsid w:val="008B682B"/>
    <w:rsid w:val="008B6EAD"/>
    <w:rsid w:val="008C0270"/>
    <w:rsid w:val="008C16BB"/>
    <w:rsid w:val="008C1AB1"/>
    <w:rsid w:val="008C1EEB"/>
    <w:rsid w:val="008C26EA"/>
    <w:rsid w:val="008C3280"/>
    <w:rsid w:val="008C3620"/>
    <w:rsid w:val="008C3711"/>
    <w:rsid w:val="008C4ED7"/>
    <w:rsid w:val="008C500A"/>
    <w:rsid w:val="008C657F"/>
    <w:rsid w:val="008C6660"/>
    <w:rsid w:val="008C6DD1"/>
    <w:rsid w:val="008C7266"/>
    <w:rsid w:val="008C7333"/>
    <w:rsid w:val="008C767E"/>
    <w:rsid w:val="008C7803"/>
    <w:rsid w:val="008C7A22"/>
    <w:rsid w:val="008C7B2B"/>
    <w:rsid w:val="008D084A"/>
    <w:rsid w:val="008D133B"/>
    <w:rsid w:val="008D16DA"/>
    <w:rsid w:val="008D1D00"/>
    <w:rsid w:val="008D2845"/>
    <w:rsid w:val="008D424A"/>
    <w:rsid w:val="008D609E"/>
    <w:rsid w:val="008D661D"/>
    <w:rsid w:val="008D6EC1"/>
    <w:rsid w:val="008D7A6E"/>
    <w:rsid w:val="008D7E93"/>
    <w:rsid w:val="008E02F7"/>
    <w:rsid w:val="008E0D1C"/>
    <w:rsid w:val="008E11B3"/>
    <w:rsid w:val="008E1C45"/>
    <w:rsid w:val="008E1FC4"/>
    <w:rsid w:val="008E2C6B"/>
    <w:rsid w:val="008E370D"/>
    <w:rsid w:val="008E39AA"/>
    <w:rsid w:val="008E516A"/>
    <w:rsid w:val="008E6AE1"/>
    <w:rsid w:val="008E7F5D"/>
    <w:rsid w:val="008F01FD"/>
    <w:rsid w:val="008F089A"/>
    <w:rsid w:val="008F0DC1"/>
    <w:rsid w:val="008F273E"/>
    <w:rsid w:val="008F342F"/>
    <w:rsid w:val="008F43BC"/>
    <w:rsid w:val="008F4DD0"/>
    <w:rsid w:val="008F5714"/>
    <w:rsid w:val="008F7873"/>
    <w:rsid w:val="00900DF6"/>
    <w:rsid w:val="009019F2"/>
    <w:rsid w:val="0090235C"/>
    <w:rsid w:val="00902B72"/>
    <w:rsid w:val="009048EA"/>
    <w:rsid w:val="0090567C"/>
    <w:rsid w:val="009064A4"/>
    <w:rsid w:val="009070AF"/>
    <w:rsid w:val="00907B5D"/>
    <w:rsid w:val="00907F44"/>
    <w:rsid w:val="00910826"/>
    <w:rsid w:val="009108E8"/>
    <w:rsid w:val="009111A5"/>
    <w:rsid w:val="00912AAA"/>
    <w:rsid w:val="009144A0"/>
    <w:rsid w:val="00915767"/>
    <w:rsid w:val="00920382"/>
    <w:rsid w:val="009208D6"/>
    <w:rsid w:val="00920F44"/>
    <w:rsid w:val="009216CA"/>
    <w:rsid w:val="00921993"/>
    <w:rsid w:val="00921A24"/>
    <w:rsid w:val="00921FB3"/>
    <w:rsid w:val="00921FE5"/>
    <w:rsid w:val="0092216E"/>
    <w:rsid w:val="0092363E"/>
    <w:rsid w:val="00923A74"/>
    <w:rsid w:val="00923A8A"/>
    <w:rsid w:val="00924A7B"/>
    <w:rsid w:val="00924C18"/>
    <w:rsid w:val="009252E3"/>
    <w:rsid w:val="00925ECD"/>
    <w:rsid w:val="00926112"/>
    <w:rsid w:val="0092775A"/>
    <w:rsid w:val="0093013B"/>
    <w:rsid w:val="00931413"/>
    <w:rsid w:val="0093228A"/>
    <w:rsid w:val="00932BC1"/>
    <w:rsid w:val="00933272"/>
    <w:rsid w:val="0093490B"/>
    <w:rsid w:val="00934C1D"/>
    <w:rsid w:val="00935243"/>
    <w:rsid w:val="009378B4"/>
    <w:rsid w:val="00940AAA"/>
    <w:rsid w:val="00940CA3"/>
    <w:rsid w:val="00941511"/>
    <w:rsid w:val="00941575"/>
    <w:rsid w:val="00941608"/>
    <w:rsid w:val="00941A0A"/>
    <w:rsid w:val="00941E1C"/>
    <w:rsid w:val="009422DB"/>
    <w:rsid w:val="00942866"/>
    <w:rsid w:val="00942911"/>
    <w:rsid w:val="00943E77"/>
    <w:rsid w:val="00944AA7"/>
    <w:rsid w:val="00945298"/>
    <w:rsid w:val="00946240"/>
    <w:rsid w:val="00946460"/>
    <w:rsid w:val="00946BDA"/>
    <w:rsid w:val="009473C2"/>
    <w:rsid w:val="00947F59"/>
    <w:rsid w:val="00950C01"/>
    <w:rsid w:val="0095106E"/>
    <w:rsid w:val="0095107B"/>
    <w:rsid w:val="009518CC"/>
    <w:rsid w:val="00951EDE"/>
    <w:rsid w:val="0095271F"/>
    <w:rsid w:val="00952863"/>
    <w:rsid w:val="00953398"/>
    <w:rsid w:val="00953EDA"/>
    <w:rsid w:val="009540A1"/>
    <w:rsid w:val="00954D68"/>
    <w:rsid w:val="009554BB"/>
    <w:rsid w:val="009576C4"/>
    <w:rsid w:val="00960411"/>
    <w:rsid w:val="00961102"/>
    <w:rsid w:val="00961D15"/>
    <w:rsid w:val="00961E84"/>
    <w:rsid w:val="009622A0"/>
    <w:rsid w:val="00962CCB"/>
    <w:rsid w:val="00963328"/>
    <w:rsid w:val="00964C5D"/>
    <w:rsid w:val="00964CD3"/>
    <w:rsid w:val="0096532C"/>
    <w:rsid w:val="009654B8"/>
    <w:rsid w:val="00965675"/>
    <w:rsid w:val="0096700E"/>
    <w:rsid w:val="00967931"/>
    <w:rsid w:val="00967C6B"/>
    <w:rsid w:val="00970ADD"/>
    <w:rsid w:val="009711E1"/>
    <w:rsid w:val="0097162D"/>
    <w:rsid w:val="00971BB6"/>
    <w:rsid w:val="00973277"/>
    <w:rsid w:val="0097396B"/>
    <w:rsid w:val="00973CD2"/>
    <w:rsid w:val="0097424B"/>
    <w:rsid w:val="00974257"/>
    <w:rsid w:val="009746CD"/>
    <w:rsid w:val="009748EC"/>
    <w:rsid w:val="00974DF3"/>
    <w:rsid w:val="009750B5"/>
    <w:rsid w:val="009756E3"/>
    <w:rsid w:val="0097631A"/>
    <w:rsid w:val="00976D44"/>
    <w:rsid w:val="00976EB2"/>
    <w:rsid w:val="00977C26"/>
    <w:rsid w:val="00977CEB"/>
    <w:rsid w:val="0098098B"/>
    <w:rsid w:val="00981191"/>
    <w:rsid w:val="00981FF8"/>
    <w:rsid w:val="00982281"/>
    <w:rsid w:val="00983524"/>
    <w:rsid w:val="00983E4A"/>
    <w:rsid w:val="009852A1"/>
    <w:rsid w:val="00985478"/>
    <w:rsid w:val="00985AA8"/>
    <w:rsid w:val="00985AEB"/>
    <w:rsid w:val="009868B0"/>
    <w:rsid w:val="00987F80"/>
    <w:rsid w:val="00990F3E"/>
    <w:rsid w:val="0099322F"/>
    <w:rsid w:val="0099429B"/>
    <w:rsid w:val="00994349"/>
    <w:rsid w:val="00994521"/>
    <w:rsid w:val="00994A2A"/>
    <w:rsid w:val="009957E1"/>
    <w:rsid w:val="00995A8B"/>
    <w:rsid w:val="009977BD"/>
    <w:rsid w:val="009A1709"/>
    <w:rsid w:val="009A1838"/>
    <w:rsid w:val="009A3078"/>
    <w:rsid w:val="009A365F"/>
    <w:rsid w:val="009A36C1"/>
    <w:rsid w:val="009A434F"/>
    <w:rsid w:val="009A4530"/>
    <w:rsid w:val="009A4DDE"/>
    <w:rsid w:val="009A4FEC"/>
    <w:rsid w:val="009A5B65"/>
    <w:rsid w:val="009A6343"/>
    <w:rsid w:val="009A6DFF"/>
    <w:rsid w:val="009A74BB"/>
    <w:rsid w:val="009A7823"/>
    <w:rsid w:val="009B032D"/>
    <w:rsid w:val="009B1CDB"/>
    <w:rsid w:val="009B244B"/>
    <w:rsid w:val="009B24ED"/>
    <w:rsid w:val="009B365D"/>
    <w:rsid w:val="009B379A"/>
    <w:rsid w:val="009B37FC"/>
    <w:rsid w:val="009B3F91"/>
    <w:rsid w:val="009B4970"/>
    <w:rsid w:val="009B53FC"/>
    <w:rsid w:val="009B593D"/>
    <w:rsid w:val="009B720F"/>
    <w:rsid w:val="009C0304"/>
    <w:rsid w:val="009C0900"/>
    <w:rsid w:val="009C21B7"/>
    <w:rsid w:val="009C21F7"/>
    <w:rsid w:val="009C292B"/>
    <w:rsid w:val="009C2C5D"/>
    <w:rsid w:val="009C333E"/>
    <w:rsid w:val="009C3609"/>
    <w:rsid w:val="009C3932"/>
    <w:rsid w:val="009C3C31"/>
    <w:rsid w:val="009C43CF"/>
    <w:rsid w:val="009C45FF"/>
    <w:rsid w:val="009C6225"/>
    <w:rsid w:val="009C742C"/>
    <w:rsid w:val="009C7D30"/>
    <w:rsid w:val="009D0C14"/>
    <w:rsid w:val="009D148B"/>
    <w:rsid w:val="009D20BA"/>
    <w:rsid w:val="009D2FEA"/>
    <w:rsid w:val="009D3041"/>
    <w:rsid w:val="009D462F"/>
    <w:rsid w:val="009D4642"/>
    <w:rsid w:val="009D4766"/>
    <w:rsid w:val="009D507E"/>
    <w:rsid w:val="009D522C"/>
    <w:rsid w:val="009D54AC"/>
    <w:rsid w:val="009D5714"/>
    <w:rsid w:val="009D5F87"/>
    <w:rsid w:val="009D731A"/>
    <w:rsid w:val="009E0F36"/>
    <w:rsid w:val="009E0FBD"/>
    <w:rsid w:val="009E11C5"/>
    <w:rsid w:val="009E133A"/>
    <w:rsid w:val="009E27DD"/>
    <w:rsid w:val="009E2CDE"/>
    <w:rsid w:val="009E37B9"/>
    <w:rsid w:val="009E37C1"/>
    <w:rsid w:val="009E425A"/>
    <w:rsid w:val="009E4FFC"/>
    <w:rsid w:val="009E549D"/>
    <w:rsid w:val="009E62C4"/>
    <w:rsid w:val="009E66B7"/>
    <w:rsid w:val="009E6710"/>
    <w:rsid w:val="009E6793"/>
    <w:rsid w:val="009E6E9F"/>
    <w:rsid w:val="009E7ACE"/>
    <w:rsid w:val="009F096B"/>
    <w:rsid w:val="009F25E8"/>
    <w:rsid w:val="009F2E55"/>
    <w:rsid w:val="009F4DB9"/>
    <w:rsid w:val="009F4F4D"/>
    <w:rsid w:val="009F5DA7"/>
    <w:rsid w:val="009F6E57"/>
    <w:rsid w:val="009F72C6"/>
    <w:rsid w:val="00A00030"/>
    <w:rsid w:val="00A003CA"/>
    <w:rsid w:val="00A00E09"/>
    <w:rsid w:val="00A01361"/>
    <w:rsid w:val="00A01957"/>
    <w:rsid w:val="00A04F80"/>
    <w:rsid w:val="00A05351"/>
    <w:rsid w:val="00A05559"/>
    <w:rsid w:val="00A05DEE"/>
    <w:rsid w:val="00A05E32"/>
    <w:rsid w:val="00A07ED0"/>
    <w:rsid w:val="00A1040B"/>
    <w:rsid w:val="00A11DA2"/>
    <w:rsid w:val="00A11F64"/>
    <w:rsid w:val="00A13A6C"/>
    <w:rsid w:val="00A14123"/>
    <w:rsid w:val="00A14404"/>
    <w:rsid w:val="00A175A6"/>
    <w:rsid w:val="00A179A7"/>
    <w:rsid w:val="00A20906"/>
    <w:rsid w:val="00A20E34"/>
    <w:rsid w:val="00A21264"/>
    <w:rsid w:val="00A21662"/>
    <w:rsid w:val="00A21FED"/>
    <w:rsid w:val="00A24929"/>
    <w:rsid w:val="00A25899"/>
    <w:rsid w:val="00A25D8B"/>
    <w:rsid w:val="00A27492"/>
    <w:rsid w:val="00A2790F"/>
    <w:rsid w:val="00A27931"/>
    <w:rsid w:val="00A312F7"/>
    <w:rsid w:val="00A32608"/>
    <w:rsid w:val="00A32BBE"/>
    <w:rsid w:val="00A3327A"/>
    <w:rsid w:val="00A33439"/>
    <w:rsid w:val="00A343D9"/>
    <w:rsid w:val="00A352FC"/>
    <w:rsid w:val="00A36396"/>
    <w:rsid w:val="00A36BF9"/>
    <w:rsid w:val="00A36EBB"/>
    <w:rsid w:val="00A36FEB"/>
    <w:rsid w:val="00A40A2A"/>
    <w:rsid w:val="00A40F45"/>
    <w:rsid w:val="00A44F3D"/>
    <w:rsid w:val="00A45506"/>
    <w:rsid w:val="00A500B6"/>
    <w:rsid w:val="00A506BA"/>
    <w:rsid w:val="00A508F9"/>
    <w:rsid w:val="00A50F35"/>
    <w:rsid w:val="00A510B8"/>
    <w:rsid w:val="00A51BFD"/>
    <w:rsid w:val="00A51C5D"/>
    <w:rsid w:val="00A52998"/>
    <w:rsid w:val="00A52F7A"/>
    <w:rsid w:val="00A53C95"/>
    <w:rsid w:val="00A562C7"/>
    <w:rsid w:val="00A566F2"/>
    <w:rsid w:val="00A5700E"/>
    <w:rsid w:val="00A573B0"/>
    <w:rsid w:val="00A60956"/>
    <w:rsid w:val="00A626B5"/>
    <w:rsid w:val="00A62F34"/>
    <w:rsid w:val="00A63699"/>
    <w:rsid w:val="00A64056"/>
    <w:rsid w:val="00A663CA"/>
    <w:rsid w:val="00A66EDA"/>
    <w:rsid w:val="00A6795E"/>
    <w:rsid w:val="00A70234"/>
    <w:rsid w:val="00A722AE"/>
    <w:rsid w:val="00A72566"/>
    <w:rsid w:val="00A72D26"/>
    <w:rsid w:val="00A72DB2"/>
    <w:rsid w:val="00A74BA9"/>
    <w:rsid w:val="00A74E75"/>
    <w:rsid w:val="00A750C8"/>
    <w:rsid w:val="00A75788"/>
    <w:rsid w:val="00A7651B"/>
    <w:rsid w:val="00A80219"/>
    <w:rsid w:val="00A81883"/>
    <w:rsid w:val="00A81A91"/>
    <w:rsid w:val="00A81F7D"/>
    <w:rsid w:val="00A82DDA"/>
    <w:rsid w:val="00A85076"/>
    <w:rsid w:val="00A85B4A"/>
    <w:rsid w:val="00A85DD7"/>
    <w:rsid w:val="00A86B7A"/>
    <w:rsid w:val="00A870BC"/>
    <w:rsid w:val="00A9166F"/>
    <w:rsid w:val="00A9352B"/>
    <w:rsid w:val="00A93C03"/>
    <w:rsid w:val="00A9406A"/>
    <w:rsid w:val="00A94CE5"/>
    <w:rsid w:val="00A95256"/>
    <w:rsid w:val="00A95328"/>
    <w:rsid w:val="00A95992"/>
    <w:rsid w:val="00A96D6E"/>
    <w:rsid w:val="00A972E0"/>
    <w:rsid w:val="00A97B71"/>
    <w:rsid w:val="00AA05D5"/>
    <w:rsid w:val="00AA0782"/>
    <w:rsid w:val="00AA1DE7"/>
    <w:rsid w:val="00AA2684"/>
    <w:rsid w:val="00AA29D3"/>
    <w:rsid w:val="00AA2FFA"/>
    <w:rsid w:val="00AA350E"/>
    <w:rsid w:val="00AA41A6"/>
    <w:rsid w:val="00AA4329"/>
    <w:rsid w:val="00AA4706"/>
    <w:rsid w:val="00AA557A"/>
    <w:rsid w:val="00AA6761"/>
    <w:rsid w:val="00AA678A"/>
    <w:rsid w:val="00AA6B03"/>
    <w:rsid w:val="00AA701C"/>
    <w:rsid w:val="00AA7D8F"/>
    <w:rsid w:val="00AB011A"/>
    <w:rsid w:val="00AB1754"/>
    <w:rsid w:val="00AB197B"/>
    <w:rsid w:val="00AB22A7"/>
    <w:rsid w:val="00AB23F5"/>
    <w:rsid w:val="00AB24E6"/>
    <w:rsid w:val="00AB480F"/>
    <w:rsid w:val="00AB481F"/>
    <w:rsid w:val="00AB5318"/>
    <w:rsid w:val="00AB5E2D"/>
    <w:rsid w:val="00AB5EE9"/>
    <w:rsid w:val="00AB72CE"/>
    <w:rsid w:val="00AC1336"/>
    <w:rsid w:val="00AC1415"/>
    <w:rsid w:val="00AC15D3"/>
    <w:rsid w:val="00AC2E3C"/>
    <w:rsid w:val="00AC311F"/>
    <w:rsid w:val="00AC45A2"/>
    <w:rsid w:val="00AC4707"/>
    <w:rsid w:val="00AC4D13"/>
    <w:rsid w:val="00AC5393"/>
    <w:rsid w:val="00AC5900"/>
    <w:rsid w:val="00AC6792"/>
    <w:rsid w:val="00AC7890"/>
    <w:rsid w:val="00AC7B87"/>
    <w:rsid w:val="00AC7E15"/>
    <w:rsid w:val="00AD009B"/>
    <w:rsid w:val="00AD0524"/>
    <w:rsid w:val="00AD17B5"/>
    <w:rsid w:val="00AD29BD"/>
    <w:rsid w:val="00AD2DF8"/>
    <w:rsid w:val="00AD3238"/>
    <w:rsid w:val="00AD3F1D"/>
    <w:rsid w:val="00AD4F55"/>
    <w:rsid w:val="00AD5307"/>
    <w:rsid w:val="00AD5A65"/>
    <w:rsid w:val="00AD6B1F"/>
    <w:rsid w:val="00AD6FBC"/>
    <w:rsid w:val="00AD7687"/>
    <w:rsid w:val="00AD7B00"/>
    <w:rsid w:val="00AD7D74"/>
    <w:rsid w:val="00AE05B5"/>
    <w:rsid w:val="00AE070E"/>
    <w:rsid w:val="00AE0C26"/>
    <w:rsid w:val="00AE1C19"/>
    <w:rsid w:val="00AE2604"/>
    <w:rsid w:val="00AE2BCB"/>
    <w:rsid w:val="00AE3261"/>
    <w:rsid w:val="00AE37B3"/>
    <w:rsid w:val="00AE3FF7"/>
    <w:rsid w:val="00AE4E8F"/>
    <w:rsid w:val="00AE5F4D"/>
    <w:rsid w:val="00AE5FF5"/>
    <w:rsid w:val="00AE64B4"/>
    <w:rsid w:val="00AE6D82"/>
    <w:rsid w:val="00AE7015"/>
    <w:rsid w:val="00AF1E5F"/>
    <w:rsid w:val="00AF1EA1"/>
    <w:rsid w:val="00AF26CA"/>
    <w:rsid w:val="00AF33FA"/>
    <w:rsid w:val="00AF3C0B"/>
    <w:rsid w:val="00AF3E7B"/>
    <w:rsid w:val="00AF4814"/>
    <w:rsid w:val="00AF48E5"/>
    <w:rsid w:val="00AF7505"/>
    <w:rsid w:val="00AF7E4C"/>
    <w:rsid w:val="00B0026B"/>
    <w:rsid w:val="00B007DD"/>
    <w:rsid w:val="00B024D2"/>
    <w:rsid w:val="00B03397"/>
    <w:rsid w:val="00B03F97"/>
    <w:rsid w:val="00B04020"/>
    <w:rsid w:val="00B0413E"/>
    <w:rsid w:val="00B04157"/>
    <w:rsid w:val="00B045B4"/>
    <w:rsid w:val="00B0491D"/>
    <w:rsid w:val="00B04A8B"/>
    <w:rsid w:val="00B05692"/>
    <w:rsid w:val="00B06185"/>
    <w:rsid w:val="00B062F3"/>
    <w:rsid w:val="00B06386"/>
    <w:rsid w:val="00B06935"/>
    <w:rsid w:val="00B06F47"/>
    <w:rsid w:val="00B07113"/>
    <w:rsid w:val="00B10B48"/>
    <w:rsid w:val="00B11FEC"/>
    <w:rsid w:val="00B12577"/>
    <w:rsid w:val="00B1272E"/>
    <w:rsid w:val="00B128CA"/>
    <w:rsid w:val="00B15014"/>
    <w:rsid w:val="00B150DC"/>
    <w:rsid w:val="00B15A37"/>
    <w:rsid w:val="00B15E1E"/>
    <w:rsid w:val="00B16E38"/>
    <w:rsid w:val="00B17468"/>
    <w:rsid w:val="00B174B2"/>
    <w:rsid w:val="00B17C06"/>
    <w:rsid w:val="00B20D9A"/>
    <w:rsid w:val="00B20E96"/>
    <w:rsid w:val="00B21038"/>
    <w:rsid w:val="00B21134"/>
    <w:rsid w:val="00B2113C"/>
    <w:rsid w:val="00B2114E"/>
    <w:rsid w:val="00B21509"/>
    <w:rsid w:val="00B22A3E"/>
    <w:rsid w:val="00B22A5E"/>
    <w:rsid w:val="00B24D2E"/>
    <w:rsid w:val="00B24F41"/>
    <w:rsid w:val="00B2560C"/>
    <w:rsid w:val="00B25E58"/>
    <w:rsid w:val="00B26A12"/>
    <w:rsid w:val="00B26DB3"/>
    <w:rsid w:val="00B3044E"/>
    <w:rsid w:val="00B30965"/>
    <w:rsid w:val="00B30D00"/>
    <w:rsid w:val="00B31135"/>
    <w:rsid w:val="00B3295E"/>
    <w:rsid w:val="00B34723"/>
    <w:rsid w:val="00B349A4"/>
    <w:rsid w:val="00B35050"/>
    <w:rsid w:val="00B35645"/>
    <w:rsid w:val="00B36770"/>
    <w:rsid w:val="00B370CC"/>
    <w:rsid w:val="00B402E9"/>
    <w:rsid w:val="00B42549"/>
    <w:rsid w:val="00B42B42"/>
    <w:rsid w:val="00B42D4D"/>
    <w:rsid w:val="00B4311A"/>
    <w:rsid w:val="00B44003"/>
    <w:rsid w:val="00B440CC"/>
    <w:rsid w:val="00B45391"/>
    <w:rsid w:val="00B4548C"/>
    <w:rsid w:val="00B46555"/>
    <w:rsid w:val="00B46C96"/>
    <w:rsid w:val="00B47058"/>
    <w:rsid w:val="00B4715E"/>
    <w:rsid w:val="00B508B1"/>
    <w:rsid w:val="00B50CF0"/>
    <w:rsid w:val="00B5149E"/>
    <w:rsid w:val="00B514C9"/>
    <w:rsid w:val="00B514F7"/>
    <w:rsid w:val="00B51613"/>
    <w:rsid w:val="00B519BB"/>
    <w:rsid w:val="00B52F73"/>
    <w:rsid w:val="00B5321A"/>
    <w:rsid w:val="00B54B99"/>
    <w:rsid w:val="00B55129"/>
    <w:rsid w:val="00B5587A"/>
    <w:rsid w:val="00B5594B"/>
    <w:rsid w:val="00B55DA2"/>
    <w:rsid w:val="00B55E8C"/>
    <w:rsid w:val="00B57E9C"/>
    <w:rsid w:val="00B60330"/>
    <w:rsid w:val="00B604A6"/>
    <w:rsid w:val="00B60D33"/>
    <w:rsid w:val="00B62A44"/>
    <w:rsid w:val="00B62E93"/>
    <w:rsid w:val="00B632A6"/>
    <w:rsid w:val="00B640EE"/>
    <w:rsid w:val="00B6410C"/>
    <w:rsid w:val="00B64123"/>
    <w:rsid w:val="00B6416F"/>
    <w:rsid w:val="00B64634"/>
    <w:rsid w:val="00B64747"/>
    <w:rsid w:val="00B648B2"/>
    <w:rsid w:val="00B649B3"/>
    <w:rsid w:val="00B6532B"/>
    <w:rsid w:val="00B65C77"/>
    <w:rsid w:val="00B65CE4"/>
    <w:rsid w:val="00B66808"/>
    <w:rsid w:val="00B7057F"/>
    <w:rsid w:val="00B70829"/>
    <w:rsid w:val="00B7379E"/>
    <w:rsid w:val="00B74F1C"/>
    <w:rsid w:val="00B74F99"/>
    <w:rsid w:val="00B75FC8"/>
    <w:rsid w:val="00B766C2"/>
    <w:rsid w:val="00B76C18"/>
    <w:rsid w:val="00B77459"/>
    <w:rsid w:val="00B77588"/>
    <w:rsid w:val="00B805AF"/>
    <w:rsid w:val="00B80769"/>
    <w:rsid w:val="00B80AA4"/>
    <w:rsid w:val="00B81110"/>
    <w:rsid w:val="00B81201"/>
    <w:rsid w:val="00B81E23"/>
    <w:rsid w:val="00B82214"/>
    <w:rsid w:val="00B8289E"/>
    <w:rsid w:val="00B82BE3"/>
    <w:rsid w:val="00B83786"/>
    <w:rsid w:val="00B83A81"/>
    <w:rsid w:val="00B8521F"/>
    <w:rsid w:val="00B873B8"/>
    <w:rsid w:val="00B90295"/>
    <w:rsid w:val="00B90BE8"/>
    <w:rsid w:val="00B90FF7"/>
    <w:rsid w:val="00B913D5"/>
    <w:rsid w:val="00B914F1"/>
    <w:rsid w:val="00B91FD7"/>
    <w:rsid w:val="00B93ED5"/>
    <w:rsid w:val="00B95396"/>
    <w:rsid w:val="00B9556F"/>
    <w:rsid w:val="00B95E3A"/>
    <w:rsid w:val="00B96C37"/>
    <w:rsid w:val="00B97B77"/>
    <w:rsid w:val="00BA1E23"/>
    <w:rsid w:val="00BA1E95"/>
    <w:rsid w:val="00BA2553"/>
    <w:rsid w:val="00BA2ED4"/>
    <w:rsid w:val="00BA4682"/>
    <w:rsid w:val="00BA4802"/>
    <w:rsid w:val="00BA4C18"/>
    <w:rsid w:val="00BA4D5C"/>
    <w:rsid w:val="00BA5CC5"/>
    <w:rsid w:val="00BA5FDA"/>
    <w:rsid w:val="00BA631E"/>
    <w:rsid w:val="00BA772F"/>
    <w:rsid w:val="00BA7988"/>
    <w:rsid w:val="00BB02A3"/>
    <w:rsid w:val="00BB036D"/>
    <w:rsid w:val="00BB08F1"/>
    <w:rsid w:val="00BB177C"/>
    <w:rsid w:val="00BB1B19"/>
    <w:rsid w:val="00BB1B35"/>
    <w:rsid w:val="00BB2050"/>
    <w:rsid w:val="00BB2447"/>
    <w:rsid w:val="00BB3765"/>
    <w:rsid w:val="00BB5645"/>
    <w:rsid w:val="00BB5E10"/>
    <w:rsid w:val="00BB5E2A"/>
    <w:rsid w:val="00BB6F73"/>
    <w:rsid w:val="00BB7122"/>
    <w:rsid w:val="00BB72FD"/>
    <w:rsid w:val="00BB79AC"/>
    <w:rsid w:val="00BC005E"/>
    <w:rsid w:val="00BC059D"/>
    <w:rsid w:val="00BC0C28"/>
    <w:rsid w:val="00BC1391"/>
    <w:rsid w:val="00BC14AC"/>
    <w:rsid w:val="00BC17A0"/>
    <w:rsid w:val="00BC1BDA"/>
    <w:rsid w:val="00BC1C16"/>
    <w:rsid w:val="00BC22D1"/>
    <w:rsid w:val="00BC38B1"/>
    <w:rsid w:val="00BC4191"/>
    <w:rsid w:val="00BC43E6"/>
    <w:rsid w:val="00BC472D"/>
    <w:rsid w:val="00BC4999"/>
    <w:rsid w:val="00BC7DFA"/>
    <w:rsid w:val="00BC7F59"/>
    <w:rsid w:val="00BD0CA1"/>
    <w:rsid w:val="00BD0DC5"/>
    <w:rsid w:val="00BD235B"/>
    <w:rsid w:val="00BD27A6"/>
    <w:rsid w:val="00BD4556"/>
    <w:rsid w:val="00BD459A"/>
    <w:rsid w:val="00BD5802"/>
    <w:rsid w:val="00BD5E9C"/>
    <w:rsid w:val="00BD60CC"/>
    <w:rsid w:val="00BD6476"/>
    <w:rsid w:val="00BD649D"/>
    <w:rsid w:val="00BD69A2"/>
    <w:rsid w:val="00BD6BC5"/>
    <w:rsid w:val="00BD6C3F"/>
    <w:rsid w:val="00BD71AF"/>
    <w:rsid w:val="00BD7D5F"/>
    <w:rsid w:val="00BD7F52"/>
    <w:rsid w:val="00BE1B52"/>
    <w:rsid w:val="00BE2976"/>
    <w:rsid w:val="00BE3120"/>
    <w:rsid w:val="00BE679B"/>
    <w:rsid w:val="00BE6F21"/>
    <w:rsid w:val="00BE723D"/>
    <w:rsid w:val="00BE7C23"/>
    <w:rsid w:val="00BF131B"/>
    <w:rsid w:val="00BF2107"/>
    <w:rsid w:val="00BF28C8"/>
    <w:rsid w:val="00BF3664"/>
    <w:rsid w:val="00BF36C4"/>
    <w:rsid w:val="00BF43B6"/>
    <w:rsid w:val="00BF5817"/>
    <w:rsid w:val="00BF5896"/>
    <w:rsid w:val="00BF6CB6"/>
    <w:rsid w:val="00BF70D5"/>
    <w:rsid w:val="00BF70D7"/>
    <w:rsid w:val="00C007DF"/>
    <w:rsid w:val="00C00FB5"/>
    <w:rsid w:val="00C0124C"/>
    <w:rsid w:val="00C0298E"/>
    <w:rsid w:val="00C02FAD"/>
    <w:rsid w:val="00C044F3"/>
    <w:rsid w:val="00C04FFD"/>
    <w:rsid w:val="00C06C01"/>
    <w:rsid w:val="00C076CE"/>
    <w:rsid w:val="00C1267E"/>
    <w:rsid w:val="00C1346E"/>
    <w:rsid w:val="00C15DAE"/>
    <w:rsid w:val="00C16C5C"/>
    <w:rsid w:val="00C20FCC"/>
    <w:rsid w:val="00C22465"/>
    <w:rsid w:val="00C225FA"/>
    <w:rsid w:val="00C22616"/>
    <w:rsid w:val="00C2324A"/>
    <w:rsid w:val="00C2350C"/>
    <w:rsid w:val="00C2380C"/>
    <w:rsid w:val="00C23C01"/>
    <w:rsid w:val="00C251DB"/>
    <w:rsid w:val="00C25524"/>
    <w:rsid w:val="00C2569A"/>
    <w:rsid w:val="00C25766"/>
    <w:rsid w:val="00C26020"/>
    <w:rsid w:val="00C26106"/>
    <w:rsid w:val="00C26A28"/>
    <w:rsid w:val="00C26B16"/>
    <w:rsid w:val="00C276BD"/>
    <w:rsid w:val="00C3033E"/>
    <w:rsid w:val="00C30354"/>
    <w:rsid w:val="00C3124E"/>
    <w:rsid w:val="00C31C41"/>
    <w:rsid w:val="00C33469"/>
    <w:rsid w:val="00C33A23"/>
    <w:rsid w:val="00C3426F"/>
    <w:rsid w:val="00C343F6"/>
    <w:rsid w:val="00C345B3"/>
    <w:rsid w:val="00C34763"/>
    <w:rsid w:val="00C35C93"/>
    <w:rsid w:val="00C360B3"/>
    <w:rsid w:val="00C365FF"/>
    <w:rsid w:val="00C36AF3"/>
    <w:rsid w:val="00C37A7D"/>
    <w:rsid w:val="00C408BC"/>
    <w:rsid w:val="00C42301"/>
    <w:rsid w:val="00C42413"/>
    <w:rsid w:val="00C43182"/>
    <w:rsid w:val="00C43A90"/>
    <w:rsid w:val="00C44442"/>
    <w:rsid w:val="00C446A2"/>
    <w:rsid w:val="00C44FD3"/>
    <w:rsid w:val="00C465D5"/>
    <w:rsid w:val="00C467C9"/>
    <w:rsid w:val="00C4694F"/>
    <w:rsid w:val="00C470E8"/>
    <w:rsid w:val="00C4740B"/>
    <w:rsid w:val="00C474CE"/>
    <w:rsid w:val="00C5054E"/>
    <w:rsid w:val="00C5122C"/>
    <w:rsid w:val="00C51CBC"/>
    <w:rsid w:val="00C51FD4"/>
    <w:rsid w:val="00C52CE8"/>
    <w:rsid w:val="00C53687"/>
    <w:rsid w:val="00C55C80"/>
    <w:rsid w:val="00C55CFC"/>
    <w:rsid w:val="00C55D0A"/>
    <w:rsid w:val="00C56234"/>
    <w:rsid w:val="00C568A5"/>
    <w:rsid w:val="00C56F52"/>
    <w:rsid w:val="00C57415"/>
    <w:rsid w:val="00C61A2F"/>
    <w:rsid w:val="00C61D0A"/>
    <w:rsid w:val="00C62A93"/>
    <w:rsid w:val="00C6367E"/>
    <w:rsid w:val="00C640F1"/>
    <w:rsid w:val="00C659BB"/>
    <w:rsid w:val="00C66C01"/>
    <w:rsid w:val="00C7075E"/>
    <w:rsid w:val="00C726C4"/>
    <w:rsid w:val="00C72871"/>
    <w:rsid w:val="00C72A2F"/>
    <w:rsid w:val="00C72CAF"/>
    <w:rsid w:val="00C7369B"/>
    <w:rsid w:val="00C74972"/>
    <w:rsid w:val="00C767CA"/>
    <w:rsid w:val="00C76CDD"/>
    <w:rsid w:val="00C80B2B"/>
    <w:rsid w:val="00C8298C"/>
    <w:rsid w:val="00C834F8"/>
    <w:rsid w:val="00C844A8"/>
    <w:rsid w:val="00C8458E"/>
    <w:rsid w:val="00C85B89"/>
    <w:rsid w:val="00C87476"/>
    <w:rsid w:val="00C8791B"/>
    <w:rsid w:val="00C907E7"/>
    <w:rsid w:val="00C90E31"/>
    <w:rsid w:val="00C91458"/>
    <w:rsid w:val="00C932FA"/>
    <w:rsid w:val="00C93BCE"/>
    <w:rsid w:val="00C94799"/>
    <w:rsid w:val="00C948A2"/>
    <w:rsid w:val="00C95578"/>
    <w:rsid w:val="00C955C5"/>
    <w:rsid w:val="00C95F64"/>
    <w:rsid w:val="00C96B55"/>
    <w:rsid w:val="00C97234"/>
    <w:rsid w:val="00C972C9"/>
    <w:rsid w:val="00C97437"/>
    <w:rsid w:val="00C976DC"/>
    <w:rsid w:val="00C97B67"/>
    <w:rsid w:val="00CA00C6"/>
    <w:rsid w:val="00CA060F"/>
    <w:rsid w:val="00CA0EFF"/>
    <w:rsid w:val="00CA18E9"/>
    <w:rsid w:val="00CA1C4F"/>
    <w:rsid w:val="00CA1DED"/>
    <w:rsid w:val="00CA3B11"/>
    <w:rsid w:val="00CA4F06"/>
    <w:rsid w:val="00CA5E35"/>
    <w:rsid w:val="00CA6368"/>
    <w:rsid w:val="00CA72B2"/>
    <w:rsid w:val="00CB0503"/>
    <w:rsid w:val="00CB0ACA"/>
    <w:rsid w:val="00CB2938"/>
    <w:rsid w:val="00CB2E43"/>
    <w:rsid w:val="00CB3F3A"/>
    <w:rsid w:val="00CB40D1"/>
    <w:rsid w:val="00CB4684"/>
    <w:rsid w:val="00CB4A88"/>
    <w:rsid w:val="00CB61A2"/>
    <w:rsid w:val="00CB61E1"/>
    <w:rsid w:val="00CB6369"/>
    <w:rsid w:val="00CB6487"/>
    <w:rsid w:val="00CB6A51"/>
    <w:rsid w:val="00CB6EAD"/>
    <w:rsid w:val="00CB793E"/>
    <w:rsid w:val="00CC0A1F"/>
    <w:rsid w:val="00CC1142"/>
    <w:rsid w:val="00CC21B2"/>
    <w:rsid w:val="00CC2A4B"/>
    <w:rsid w:val="00CC308C"/>
    <w:rsid w:val="00CC3B5C"/>
    <w:rsid w:val="00CC3F90"/>
    <w:rsid w:val="00CC40ED"/>
    <w:rsid w:val="00CC588D"/>
    <w:rsid w:val="00CC7499"/>
    <w:rsid w:val="00CC7A1A"/>
    <w:rsid w:val="00CD0315"/>
    <w:rsid w:val="00CD0419"/>
    <w:rsid w:val="00CD195B"/>
    <w:rsid w:val="00CD1DF8"/>
    <w:rsid w:val="00CD27D5"/>
    <w:rsid w:val="00CD2D45"/>
    <w:rsid w:val="00CD484D"/>
    <w:rsid w:val="00CD4919"/>
    <w:rsid w:val="00CD4B4C"/>
    <w:rsid w:val="00CD6329"/>
    <w:rsid w:val="00CD65DF"/>
    <w:rsid w:val="00CE0412"/>
    <w:rsid w:val="00CE0F14"/>
    <w:rsid w:val="00CE1D9C"/>
    <w:rsid w:val="00CE1EE1"/>
    <w:rsid w:val="00CE2446"/>
    <w:rsid w:val="00CE549C"/>
    <w:rsid w:val="00CE5EB8"/>
    <w:rsid w:val="00CE60D7"/>
    <w:rsid w:val="00CE716D"/>
    <w:rsid w:val="00CE7FA2"/>
    <w:rsid w:val="00CF138B"/>
    <w:rsid w:val="00CF14FD"/>
    <w:rsid w:val="00CF261F"/>
    <w:rsid w:val="00CF2B72"/>
    <w:rsid w:val="00CF4256"/>
    <w:rsid w:val="00CF47B0"/>
    <w:rsid w:val="00CF7798"/>
    <w:rsid w:val="00D013F8"/>
    <w:rsid w:val="00D016AF"/>
    <w:rsid w:val="00D01CC9"/>
    <w:rsid w:val="00D0213E"/>
    <w:rsid w:val="00D02FEB"/>
    <w:rsid w:val="00D0398E"/>
    <w:rsid w:val="00D039AE"/>
    <w:rsid w:val="00D03E9D"/>
    <w:rsid w:val="00D03EA0"/>
    <w:rsid w:val="00D04444"/>
    <w:rsid w:val="00D05004"/>
    <w:rsid w:val="00D059FA"/>
    <w:rsid w:val="00D05CB0"/>
    <w:rsid w:val="00D069A9"/>
    <w:rsid w:val="00D06CE1"/>
    <w:rsid w:val="00D10AC1"/>
    <w:rsid w:val="00D10B94"/>
    <w:rsid w:val="00D1207E"/>
    <w:rsid w:val="00D125AE"/>
    <w:rsid w:val="00D12ACB"/>
    <w:rsid w:val="00D13A68"/>
    <w:rsid w:val="00D1478C"/>
    <w:rsid w:val="00D14DB5"/>
    <w:rsid w:val="00D14E78"/>
    <w:rsid w:val="00D15522"/>
    <w:rsid w:val="00D175B9"/>
    <w:rsid w:val="00D2033B"/>
    <w:rsid w:val="00D222D0"/>
    <w:rsid w:val="00D224FE"/>
    <w:rsid w:val="00D23636"/>
    <w:rsid w:val="00D23FF1"/>
    <w:rsid w:val="00D24A17"/>
    <w:rsid w:val="00D24F07"/>
    <w:rsid w:val="00D255BE"/>
    <w:rsid w:val="00D25D81"/>
    <w:rsid w:val="00D25ED0"/>
    <w:rsid w:val="00D2690A"/>
    <w:rsid w:val="00D2699D"/>
    <w:rsid w:val="00D26A1F"/>
    <w:rsid w:val="00D26B0F"/>
    <w:rsid w:val="00D27711"/>
    <w:rsid w:val="00D27B00"/>
    <w:rsid w:val="00D27BE1"/>
    <w:rsid w:val="00D3041B"/>
    <w:rsid w:val="00D30599"/>
    <w:rsid w:val="00D3256B"/>
    <w:rsid w:val="00D32D05"/>
    <w:rsid w:val="00D347B3"/>
    <w:rsid w:val="00D34CD5"/>
    <w:rsid w:val="00D34CFB"/>
    <w:rsid w:val="00D36566"/>
    <w:rsid w:val="00D36878"/>
    <w:rsid w:val="00D370DD"/>
    <w:rsid w:val="00D37C25"/>
    <w:rsid w:val="00D37CDC"/>
    <w:rsid w:val="00D4088C"/>
    <w:rsid w:val="00D418E2"/>
    <w:rsid w:val="00D41E76"/>
    <w:rsid w:val="00D42676"/>
    <w:rsid w:val="00D42B19"/>
    <w:rsid w:val="00D43972"/>
    <w:rsid w:val="00D43D78"/>
    <w:rsid w:val="00D44A5C"/>
    <w:rsid w:val="00D452D0"/>
    <w:rsid w:val="00D4575E"/>
    <w:rsid w:val="00D458F1"/>
    <w:rsid w:val="00D477DC"/>
    <w:rsid w:val="00D47C47"/>
    <w:rsid w:val="00D50F70"/>
    <w:rsid w:val="00D5138D"/>
    <w:rsid w:val="00D51AD0"/>
    <w:rsid w:val="00D52557"/>
    <w:rsid w:val="00D535BA"/>
    <w:rsid w:val="00D542B5"/>
    <w:rsid w:val="00D5451B"/>
    <w:rsid w:val="00D54575"/>
    <w:rsid w:val="00D54636"/>
    <w:rsid w:val="00D55BA5"/>
    <w:rsid w:val="00D55F9C"/>
    <w:rsid w:val="00D56FCA"/>
    <w:rsid w:val="00D60370"/>
    <w:rsid w:val="00D60EDB"/>
    <w:rsid w:val="00D60FBB"/>
    <w:rsid w:val="00D6299A"/>
    <w:rsid w:val="00D639D7"/>
    <w:rsid w:val="00D63AD3"/>
    <w:rsid w:val="00D64E57"/>
    <w:rsid w:val="00D65918"/>
    <w:rsid w:val="00D65E6A"/>
    <w:rsid w:val="00D67E82"/>
    <w:rsid w:val="00D70A14"/>
    <w:rsid w:val="00D70D25"/>
    <w:rsid w:val="00D710E6"/>
    <w:rsid w:val="00D71A6B"/>
    <w:rsid w:val="00D73C18"/>
    <w:rsid w:val="00D73E18"/>
    <w:rsid w:val="00D74774"/>
    <w:rsid w:val="00D75E9B"/>
    <w:rsid w:val="00D76050"/>
    <w:rsid w:val="00D76B63"/>
    <w:rsid w:val="00D7762F"/>
    <w:rsid w:val="00D80D8E"/>
    <w:rsid w:val="00D81549"/>
    <w:rsid w:val="00D817D6"/>
    <w:rsid w:val="00D83F3F"/>
    <w:rsid w:val="00D8439F"/>
    <w:rsid w:val="00D850C8"/>
    <w:rsid w:val="00D852EE"/>
    <w:rsid w:val="00D8783C"/>
    <w:rsid w:val="00D87D25"/>
    <w:rsid w:val="00D90E64"/>
    <w:rsid w:val="00D917BD"/>
    <w:rsid w:val="00D9199D"/>
    <w:rsid w:val="00D919F6"/>
    <w:rsid w:val="00D91ABE"/>
    <w:rsid w:val="00D92A24"/>
    <w:rsid w:val="00D93056"/>
    <w:rsid w:val="00D93379"/>
    <w:rsid w:val="00D93B6C"/>
    <w:rsid w:val="00D93BDB"/>
    <w:rsid w:val="00D94456"/>
    <w:rsid w:val="00D94A47"/>
    <w:rsid w:val="00D94D1F"/>
    <w:rsid w:val="00D95924"/>
    <w:rsid w:val="00D9705E"/>
    <w:rsid w:val="00DA11C5"/>
    <w:rsid w:val="00DA1261"/>
    <w:rsid w:val="00DA1768"/>
    <w:rsid w:val="00DA1BD3"/>
    <w:rsid w:val="00DA2EA9"/>
    <w:rsid w:val="00DA3939"/>
    <w:rsid w:val="00DA39B9"/>
    <w:rsid w:val="00DA53AC"/>
    <w:rsid w:val="00DA569A"/>
    <w:rsid w:val="00DA74DB"/>
    <w:rsid w:val="00DA7A9E"/>
    <w:rsid w:val="00DB16BB"/>
    <w:rsid w:val="00DB2FAE"/>
    <w:rsid w:val="00DB301E"/>
    <w:rsid w:val="00DB316A"/>
    <w:rsid w:val="00DB3340"/>
    <w:rsid w:val="00DB427E"/>
    <w:rsid w:val="00DB4312"/>
    <w:rsid w:val="00DB50F6"/>
    <w:rsid w:val="00DB634B"/>
    <w:rsid w:val="00DB6C01"/>
    <w:rsid w:val="00DB70C0"/>
    <w:rsid w:val="00DB7C77"/>
    <w:rsid w:val="00DC00E0"/>
    <w:rsid w:val="00DC08E0"/>
    <w:rsid w:val="00DC0A5E"/>
    <w:rsid w:val="00DC0FE4"/>
    <w:rsid w:val="00DC1611"/>
    <w:rsid w:val="00DC2090"/>
    <w:rsid w:val="00DC32DE"/>
    <w:rsid w:val="00DC33B1"/>
    <w:rsid w:val="00DC37B1"/>
    <w:rsid w:val="00DC46B0"/>
    <w:rsid w:val="00DC5472"/>
    <w:rsid w:val="00DC5A37"/>
    <w:rsid w:val="00DC5B49"/>
    <w:rsid w:val="00DD0746"/>
    <w:rsid w:val="00DD0850"/>
    <w:rsid w:val="00DD0E1B"/>
    <w:rsid w:val="00DD0EA7"/>
    <w:rsid w:val="00DD14CC"/>
    <w:rsid w:val="00DD4470"/>
    <w:rsid w:val="00DD6714"/>
    <w:rsid w:val="00DD686B"/>
    <w:rsid w:val="00DD71BA"/>
    <w:rsid w:val="00DD77E7"/>
    <w:rsid w:val="00DE084A"/>
    <w:rsid w:val="00DE1A44"/>
    <w:rsid w:val="00DE1AAA"/>
    <w:rsid w:val="00DE1CB4"/>
    <w:rsid w:val="00DE307F"/>
    <w:rsid w:val="00DE443B"/>
    <w:rsid w:val="00DE4A7D"/>
    <w:rsid w:val="00DE5ADF"/>
    <w:rsid w:val="00DE75ED"/>
    <w:rsid w:val="00DE7BD7"/>
    <w:rsid w:val="00DE7BF4"/>
    <w:rsid w:val="00DF03FB"/>
    <w:rsid w:val="00DF10E6"/>
    <w:rsid w:val="00DF3326"/>
    <w:rsid w:val="00DF3385"/>
    <w:rsid w:val="00DF4509"/>
    <w:rsid w:val="00DF52E9"/>
    <w:rsid w:val="00DF6408"/>
    <w:rsid w:val="00DF6972"/>
    <w:rsid w:val="00DF69A5"/>
    <w:rsid w:val="00DF7515"/>
    <w:rsid w:val="00E00023"/>
    <w:rsid w:val="00E00258"/>
    <w:rsid w:val="00E00471"/>
    <w:rsid w:val="00E011E2"/>
    <w:rsid w:val="00E0136E"/>
    <w:rsid w:val="00E01E96"/>
    <w:rsid w:val="00E02185"/>
    <w:rsid w:val="00E02A98"/>
    <w:rsid w:val="00E03192"/>
    <w:rsid w:val="00E035AB"/>
    <w:rsid w:val="00E035F7"/>
    <w:rsid w:val="00E0394F"/>
    <w:rsid w:val="00E03B5F"/>
    <w:rsid w:val="00E04975"/>
    <w:rsid w:val="00E04FB0"/>
    <w:rsid w:val="00E05103"/>
    <w:rsid w:val="00E055C6"/>
    <w:rsid w:val="00E05726"/>
    <w:rsid w:val="00E05966"/>
    <w:rsid w:val="00E06C1C"/>
    <w:rsid w:val="00E10A1A"/>
    <w:rsid w:val="00E1127F"/>
    <w:rsid w:val="00E11AEB"/>
    <w:rsid w:val="00E12796"/>
    <w:rsid w:val="00E12A4B"/>
    <w:rsid w:val="00E13718"/>
    <w:rsid w:val="00E14120"/>
    <w:rsid w:val="00E14157"/>
    <w:rsid w:val="00E1460E"/>
    <w:rsid w:val="00E15E3C"/>
    <w:rsid w:val="00E162CE"/>
    <w:rsid w:val="00E167AF"/>
    <w:rsid w:val="00E21DD5"/>
    <w:rsid w:val="00E221CB"/>
    <w:rsid w:val="00E224E1"/>
    <w:rsid w:val="00E22DBE"/>
    <w:rsid w:val="00E23C6F"/>
    <w:rsid w:val="00E23CE8"/>
    <w:rsid w:val="00E246BA"/>
    <w:rsid w:val="00E252FA"/>
    <w:rsid w:val="00E25350"/>
    <w:rsid w:val="00E25AF3"/>
    <w:rsid w:val="00E2687F"/>
    <w:rsid w:val="00E27205"/>
    <w:rsid w:val="00E278CA"/>
    <w:rsid w:val="00E30525"/>
    <w:rsid w:val="00E3132B"/>
    <w:rsid w:val="00E3144D"/>
    <w:rsid w:val="00E31552"/>
    <w:rsid w:val="00E3174F"/>
    <w:rsid w:val="00E32516"/>
    <w:rsid w:val="00E335D4"/>
    <w:rsid w:val="00E34120"/>
    <w:rsid w:val="00E3453B"/>
    <w:rsid w:val="00E361ED"/>
    <w:rsid w:val="00E403FF"/>
    <w:rsid w:val="00E4063D"/>
    <w:rsid w:val="00E42E4B"/>
    <w:rsid w:val="00E43A5A"/>
    <w:rsid w:val="00E44E41"/>
    <w:rsid w:val="00E466C6"/>
    <w:rsid w:val="00E46744"/>
    <w:rsid w:val="00E46DC6"/>
    <w:rsid w:val="00E47462"/>
    <w:rsid w:val="00E47E36"/>
    <w:rsid w:val="00E516DB"/>
    <w:rsid w:val="00E55E53"/>
    <w:rsid w:val="00E571A3"/>
    <w:rsid w:val="00E57E37"/>
    <w:rsid w:val="00E57F6A"/>
    <w:rsid w:val="00E61974"/>
    <w:rsid w:val="00E61C99"/>
    <w:rsid w:val="00E620A9"/>
    <w:rsid w:val="00E621DC"/>
    <w:rsid w:val="00E628DA"/>
    <w:rsid w:val="00E636AE"/>
    <w:rsid w:val="00E64B22"/>
    <w:rsid w:val="00E65044"/>
    <w:rsid w:val="00E6555F"/>
    <w:rsid w:val="00E65F42"/>
    <w:rsid w:val="00E71038"/>
    <w:rsid w:val="00E71326"/>
    <w:rsid w:val="00E7258A"/>
    <w:rsid w:val="00E72C71"/>
    <w:rsid w:val="00E7310B"/>
    <w:rsid w:val="00E73F8C"/>
    <w:rsid w:val="00E74C18"/>
    <w:rsid w:val="00E757FD"/>
    <w:rsid w:val="00E76B80"/>
    <w:rsid w:val="00E77000"/>
    <w:rsid w:val="00E77701"/>
    <w:rsid w:val="00E77B79"/>
    <w:rsid w:val="00E77C22"/>
    <w:rsid w:val="00E805C8"/>
    <w:rsid w:val="00E808C3"/>
    <w:rsid w:val="00E80D69"/>
    <w:rsid w:val="00E812ED"/>
    <w:rsid w:val="00E816F3"/>
    <w:rsid w:val="00E81893"/>
    <w:rsid w:val="00E82ED3"/>
    <w:rsid w:val="00E84CE6"/>
    <w:rsid w:val="00E84FE4"/>
    <w:rsid w:val="00E850ED"/>
    <w:rsid w:val="00E87657"/>
    <w:rsid w:val="00E87706"/>
    <w:rsid w:val="00E9071B"/>
    <w:rsid w:val="00E90ED7"/>
    <w:rsid w:val="00E914BC"/>
    <w:rsid w:val="00E91656"/>
    <w:rsid w:val="00E91BEC"/>
    <w:rsid w:val="00E9372B"/>
    <w:rsid w:val="00E937CE"/>
    <w:rsid w:val="00E949A4"/>
    <w:rsid w:val="00E95830"/>
    <w:rsid w:val="00E963D1"/>
    <w:rsid w:val="00E97D82"/>
    <w:rsid w:val="00EA0A70"/>
    <w:rsid w:val="00EA0BDF"/>
    <w:rsid w:val="00EA1540"/>
    <w:rsid w:val="00EA1A26"/>
    <w:rsid w:val="00EA1F4C"/>
    <w:rsid w:val="00EA2484"/>
    <w:rsid w:val="00EA2878"/>
    <w:rsid w:val="00EA55BE"/>
    <w:rsid w:val="00EA6AB7"/>
    <w:rsid w:val="00EB158C"/>
    <w:rsid w:val="00EB20FD"/>
    <w:rsid w:val="00EB229B"/>
    <w:rsid w:val="00EB2ADA"/>
    <w:rsid w:val="00EB360B"/>
    <w:rsid w:val="00EB38B6"/>
    <w:rsid w:val="00EB49B4"/>
    <w:rsid w:val="00EB4A4B"/>
    <w:rsid w:val="00EB5617"/>
    <w:rsid w:val="00EB62F7"/>
    <w:rsid w:val="00EB776E"/>
    <w:rsid w:val="00EC09F5"/>
    <w:rsid w:val="00EC19A5"/>
    <w:rsid w:val="00EC4190"/>
    <w:rsid w:val="00EC48DC"/>
    <w:rsid w:val="00EC4DBF"/>
    <w:rsid w:val="00EC4E9C"/>
    <w:rsid w:val="00EC54D0"/>
    <w:rsid w:val="00EC5956"/>
    <w:rsid w:val="00EC598C"/>
    <w:rsid w:val="00EC5B4E"/>
    <w:rsid w:val="00EC5D17"/>
    <w:rsid w:val="00EC641E"/>
    <w:rsid w:val="00EC6801"/>
    <w:rsid w:val="00EC6A7A"/>
    <w:rsid w:val="00ED1082"/>
    <w:rsid w:val="00ED14CD"/>
    <w:rsid w:val="00ED1F7F"/>
    <w:rsid w:val="00ED228B"/>
    <w:rsid w:val="00ED28C8"/>
    <w:rsid w:val="00ED38F3"/>
    <w:rsid w:val="00ED3C9B"/>
    <w:rsid w:val="00ED3FE1"/>
    <w:rsid w:val="00ED5B68"/>
    <w:rsid w:val="00ED5F22"/>
    <w:rsid w:val="00EE1168"/>
    <w:rsid w:val="00EE1C38"/>
    <w:rsid w:val="00EE47EF"/>
    <w:rsid w:val="00EE544C"/>
    <w:rsid w:val="00EE63A9"/>
    <w:rsid w:val="00EE6840"/>
    <w:rsid w:val="00EF09B0"/>
    <w:rsid w:val="00EF0DFD"/>
    <w:rsid w:val="00EF1E89"/>
    <w:rsid w:val="00EF287C"/>
    <w:rsid w:val="00EF306E"/>
    <w:rsid w:val="00EF3FE7"/>
    <w:rsid w:val="00EF4367"/>
    <w:rsid w:val="00EF6689"/>
    <w:rsid w:val="00EF6983"/>
    <w:rsid w:val="00EF7A37"/>
    <w:rsid w:val="00EF7C13"/>
    <w:rsid w:val="00F02592"/>
    <w:rsid w:val="00F02881"/>
    <w:rsid w:val="00F02C82"/>
    <w:rsid w:val="00F02FEC"/>
    <w:rsid w:val="00F05C3A"/>
    <w:rsid w:val="00F07767"/>
    <w:rsid w:val="00F07D7E"/>
    <w:rsid w:val="00F11B54"/>
    <w:rsid w:val="00F132F0"/>
    <w:rsid w:val="00F13D56"/>
    <w:rsid w:val="00F141F7"/>
    <w:rsid w:val="00F1438D"/>
    <w:rsid w:val="00F146F4"/>
    <w:rsid w:val="00F153A5"/>
    <w:rsid w:val="00F176C6"/>
    <w:rsid w:val="00F216FA"/>
    <w:rsid w:val="00F21731"/>
    <w:rsid w:val="00F23763"/>
    <w:rsid w:val="00F23D1D"/>
    <w:rsid w:val="00F23DF8"/>
    <w:rsid w:val="00F24114"/>
    <w:rsid w:val="00F258E1"/>
    <w:rsid w:val="00F25913"/>
    <w:rsid w:val="00F259C3"/>
    <w:rsid w:val="00F2740A"/>
    <w:rsid w:val="00F278B0"/>
    <w:rsid w:val="00F27CCA"/>
    <w:rsid w:val="00F27D6B"/>
    <w:rsid w:val="00F3123F"/>
    <w:rsid w:val="00F31617"/>
    <w:rsid w:val="00F31698"/>
    <w:rsid w:val="00F318B0"/>
    <w:rsid w:val="00F31900"/>
    <w:rsid w:val="00F347BF"/>
    <w:rsid w:val="00F3482D"/>
    <w:rsid w:val="00F35609"/>
    <w:rsid w:val="00F3577A"/>
    <w:rsid w:val="00F358EA"/>
    <w:rsid w:val="00F3643B"/>
    <w:rsid w:val="00F371EC"/>
    <w:rsid w:val="00F37915"/>
    <w:rsid w:val="00F379A5"/>
    <w:rsid w:val="00F40B26"/>
    <w:rsid w:val="00F42938"/>
    <w:rsid w:val="00F431AC"/>
    <w:rsid w:val="00F4416B"/>
    <w:rsid w:val="00F441D8"/>
    <w:rsid w:val="00F442AC"/>
    <w:rsid w:val="00F4483B"/>
    <w:rsid w:val="00F44890"/>
    <w:rsid w:val="00F448C9"/>
    <w:rsid w:val="00F448CB"/>
    <w:rsid w:val="00F44E62"/>
    <w:rsid w:val="00F46276"/>
    <w:rsid w:val="00F47187"/>
    <w:rsid w:val="00F502D7"/>
    <w:rsid w:val="00F51DC9"/>
    <w:rsid w:val="00F51DE0"/>
    <w:rsid w:val="00F52D94"/>
    <w:rsid w:val="00F54033"/>
    <w:rsid w:val="00F54F31"/>
    <w:rsid w:val="00F55743"/>
    <w:rsid w:val="00F55921"/>
    <w:rsid w:val="00F55AB7"/>
    <w:rsid w:val="00F55BD2"/>
    <w:rsid w:val="00F55D4B"/>
    <w:rsid w:val="00F562D5"/>
    <w:rsid w:val="00F56456"/>
    <w:rsid w:val="00F565EE"/>
    <w:rsid w:val="00F56D4D"/>
    <w:rsid w:val="00F57396"/>
    <w:rsid w:val="00F60743"/>
    <w:rsid w:val="00F607C8"/>
    <w:rsid w:val="00F607F5"/>
    <w:rsid w:val="00F60BF4"/>
    <w:rsid w:val="00F6126B"/>
    <w:rsid w:val="00F61A28"/>
    <w:rsid w:val="00F627CD"/>
    <w:rsid w:val="00F63206"/>
    <w:rsid w:val="00F6687A"/>
    <w:rsid w:val="00F66DDB"/>
    <w:rsid w:val="00F66EC9"/>
    <w:rsid w:val="00F70DA8"/>
    <w:rsid w:val="00F70F35"/>
    <w:rsid w:val="00F71C3A"/>
    <w:rsid w:val="00F72FD5"/>
    <w:rsid w:val="00F7362F"/>
    <w:rsid w:val="00F745FA"/>
    <w:rsid w:val="00F75461"/>
    <w:rsid w:val="00F75A8D"/>
    <w:rsid w:val="00F76D45"/>
    <w:rsid w:val="00F77A0E"/>
    <w:rsid w:val="00F77B7D"/>
    <w:rsid w:val="00F801BA"/>
    <w:rsid w:val="00F80436"/>
    <w:rsid w:val="00F80A65"/>
    <w:rsid w:val="00F82335"/>
    <w:rsid w:val="00F8267C"/>
    <w:rsid w:val="00F833B2"/>
    <w:rsid w:val="00F83834"/>
    <w:rsid w:val="00F8400F"/>
    <w:rsid w:val="00F84D68"/>
    <w:rsid w:val="00F85AFD"/>
    <w:rsid w:val="00F8773D"/>
    <w:rsid w:val="00F90333"/>
    <w:rsid w:val="00F91063"/>
    <w:rsid w:val="00F91CD7"/>
    <w:rsid w:val="00F92EF0"/>
    <w:rsid w:val="00F93E37"/>
    <w:rsid w:val="00F94132"/>
    <w:rsid w:val="00F94146"/>
    <w:rsid w:val="00F94833"/>
    <w:rsid w:val="00F94918"/>
    <w:rsid w:val="00F95198"/>
    <w:rsid w:val="00F95663"/>
    <w:rsid w:val="00F96661"/>
    <w:rsid w:val="00F9735D"/>
    <w:rsid w:val="00FA0B90"/>
    <w:rsid w:val="00FA0D56"/>
    <w:rsid w:val="00FA109A"/>
    <w:rsid w:val="00FA2C17"/>
    <w:rsid w:val="00FA2D65"/>
    <w:rsid w:val="00FA33DE"/>
    <w:rsid w:val="00FA3590"/>
    <w:rsid w:val="00FA38C7"/>
    <w:rsid w:val="00FA40D7"/>
    <w:rsid w:val="00FA44D6"/>
    <w:rsid w:val="00FA4591"/>
    <w:rsid w:val="00FA48FD"/>
    <w:rsid w:val="00FA5121"/>
    <w:rsid w:val="00FA53C7"/>
    <w:rsid w:val="00FA58C9"/>
    <w:rsid w:val="00FA5C8F"/>
    <w:rsid w:val="00FA6034"/>
    <w:rsid w:val="00FA64E3"/>
    <w:rsid w:val="00FB0773"/>
    <w:rsid w:val="00FB0C62"/>
    <w:rsid w:val="00FB1E0E"/>
    <w:rsid w:val="00FB28AF"/>
    <w:rsid w:val="00FB3D0D"/>
    <w:rsid w:val="00FB426E"/>
    <w:rsid w:val="00FB524E"/>
    <w:rsid w:val="00FB54CA"/>
    <w:rsid w:val="00FB621E"/>
    <w:rsid w:val="00FB7A70"/>
    <w:rsid w:val="00FC20B8"/>
    <w:rsid w:val="00FC2156"/>
    <w:rsid w:val="00FC26D6"/>
    <w:rsid w:val="00FC3D86"/>
    <w:rsid w:val="00FC44FB"/>
    <w:rsid w:val="00FC5151"/>
    <w:rsid w:val="00FC53CE"/>
    <w:rsid w:val="00FC579E"/>
    <w:rsid w:val="00FC5A58"/>
    <w:rsid w:val="00FC5DBC"/>
    <w:rsid w:val="00FC5E76"/>
    <w:rsid w:val="00FC65A4"/>
    <w:rsid w:val="00FC6AF8"/>
    <w:rsid w:val="00FC78A0"/>
    <w:rsid w:val="00FD06BA"/>
    <w:rsid w:val="00FD0995"/>
    <w:rsid w:val="00FD0DCF"/>
    <w:rsid w:val="00FD1E8C"/>
    <w:rsid w:val="00FD3595"/>
    <w:rsid w:val="00FD36F7"/>
    <w:rsid w:val="00FD4148"/>
    <w:rsid w:val="00FD4ED1"/>
    <w:rsid w:val="00FD4EE0"/>
    <w:rsid w:val="00FD53C5"/>
    <w:rsid w:val="00FD74A5"/>
    <w:rsid w:val="00FD74EB"/>
    <w:rsid w:val="00FD7B5D"/>
    <w:rsid w:val="00FE0F9E"/>
    <w:rsid w:val="00FE250D"/>
    <w:rsid w:val="00FE2E42"/>
    <w:rsid w:val="00FE30D8"/>
    <w:rsid w:val="00FE4D53"/>
    <w:rsid w:val="00FE606E"/>
    <w:rsid w:val="00FE62EF"/>
    <w:rsid w:val="00FE7327"/>
    <w:rsid w:val="00FF0029"/>
    <w:rsid w:val="00FF065F"/>
    <w:rsid w:val="00FF0A8D"/>
    <w:rsid w:val="00FF2174"/>
    <w:rsid w:val="00FF2838"/>
    <w:rsid w:val="00FF3A76"/>
    <w:rsid w:val="00FF4230"/>
    <w:rsid w:val="00FF5895"/>
    <w:rsid w:val="00FF5A8A"/>
    <w:rsid w:val="00FF66AC"/>
    <w:rsid w:val="00FF6E4E"/>
    <w:rsid w:val="00FF6EB2"/>
    <w:rsid w:val="00FF7167"/>
    <w:rsid w:val="00FF7DC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1C3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585A"/>
    <w:pPr>
      <w:spacing w:before="220" w:after="80"/>
      <w:ind w:firstLine="274"/>
    </w:pPr>
    <w:rPr>
      <w:rFonts w:ascii="Palatino" w:hAnsi="Palatino"/>
      <w:sz w:val="18"/>
    </w:rPr>
  </w:style>
  <w:style w:type="paragraph" w:styleId="Heading1">
    <w:name w:val="heading 1"/>
    <w:next w:val="Paragraph"/>
    <w:link w:val="Heading1Char"/>
    <w:autoRedefine/>
    <w:uiPriority w:val="9"/>
    <w:qFormat/>
    <w:rsid w:val="008005F1"/>
    <w:pPr>
      <w:keepNext/>
      <w:keepLines/>
      <w:spacing w:before="200" w:after="20"/>
      <w:outlineLvl w:val="0"/>
    </w:pPr>
    <w:rPr>
      <w:rFonts w:ascii="Helvetica" w:eastAsiaTheme="majorEastAsia" w:hAnsi="Helvetica" w:cstheme="majorBidi"/>
      <w:b/>
      <w:caps/>
      <w:sz w:val="18"/>
      <w:szCs w:val="32"/>
    </w:rPr>
  </w:style>
  <w:style w:type="paragraph" w:styleId="Heading2">
    <w:name w:val="heading 2"/>
    <w:basedOn w:val="Heading1"/>
    <w:next w:val="Paragraph"/>
    <w:link w:val="Heading2Char"/>
    <w:autoRedefine/>
    <w:qFormat/>
    <w:rsid w:val="00B50CF0"/>
    <w:pPr>
      <w:spacing w:before="120"/>
      <w:jc w:val="both"/>
      <w:outlineLvl w:val="1"/>
    </w:pPr>
    <w:rPr>
      <w:rFonts w:eastAsia="Times New Roman" w:cs="Times New Roman"/>
      <w:caps w:val="0"/>
      <w:kern w:val="32"/>
      <w:szCs w:val="20"/>
      <w:lang w:val="en-US"/>
    </w:rPr>
  </w:style>
  <w:style w:type="paragraph" w:styleId="Heading3">
    <w:name w:val="heading 3"/>
    <w:basedOn w:val="Heading2"/>
    <w:next w:val="Normal"/>
    <w:link w:val="Heading3Char"/>
    <w:uiPriority w:val="9"/>
    <w:unhideWhenUsed/>
    <w:qFormat/>
    <w:rsid w:val="00965675"/>
    <w:pPr>
      <w:spacing w:after="0"/>
      <w:outlineLvl w:val="2"/>
    </w:pPr>
    <w:rPr>
      <w:rFonts w:eastAsiaTheme="majorEastAsia" w:cstheme="majorBidi"/>
      <w:b w:val="0"/>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246BE"/>
    <w:pPr>
      <w:spacing w:before="0" w:after="200"/>
      <w:jc w:val="center"/>
    </w:pPr>
    <w:rPr>
      <w:rFonts w:ascii="Helvetica" w:hAnsi="Helvetica"/>
      <w:b/>
      <w:szCs w:val="18"/>
    </w:rPr>
  </w:style>
  <w:style w:type="character" w:customStyle="1" w:styleId="Heading2Char">
    <w:name w:val="Heading 2 Char"/>
    <w:basedOn w:val="DefaultParagraphFont"/>
    <w:link w:val="Heading2"/>
    <w:rsid w:val="00B50CF0"/>
    <w:rPr>
      <w:rFonts w:ascii="Helvetica" w:eastAsia="Times New Roman" w:hAnsi="Helvetica" w:cs="Times New Roman"/>
      <w:b/>
      <w:kern w:val="32"/>
      <w:sz w:val="18"/>
      <w:szCs w:val="20"/>
      <w:lang w:val="en-US"/>
    </w:rPr>
  </w:style>
  <w:style w:type="character" w:customStyle="1" w:styleId="Heading1Char">
    <w:name w:val="Heading 1 Char"/>
    <w:basedOn w:val="DefaultParagraphFont"/>
    <w:link w:val="Heading1"/>
    <w:uiPriority w:val="9"/>
    <w:rsid w:val="008005F1"/>
    <w:rPr>
      <w:rFonts w:ascii="Helvetica" w:eastAsiaTheme="majorEastAsia" w:hAnsi="Helvetica" w:cstheme="majorBidi"/>
      <w:b/>
      <w:caps/>
      <w:sz w:val="18"/>
      <w:szCs w:val="32"/>
    </w:rPr>
  </w:style>
  <w:style w:type="paragraph" w:styleId="ListParagraph">
    <w:name w:val="List Paragraph"/>
    <w:basedOn w:val="Normal"/>
    <w:uiPriority w:val="34"/>
    <w:qFormat/>
    <w:rsid w:val="00AA05D5"/>
    <w:pPr>
      <w:ind w:left="720"/>
      <w:contextualSpacing/>
    </w:pPr>
  </w:style>
  <w:style w:type="paragraph" w:styleId="DocumentMap">
    <w:name w:val="Document Map"/>
    <w:basedOn w:val="Normal"/>
    <w:link w:val="DocumentMapChar"/>
    <w:uiPriority w:val="99"/>
    <w:semiHidden/>
    <w:unhideWhenUsed/>
    <w:rsid w:val="00833A03"/>
    <w:pPr>
      <w:spacing w:before="0" w:after="0"/>
    </w:pPr>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833A03"/>
    <w:rPr>
      <w:rFonts w:ascii="Times New Roman" w:hAnsi="Times New Roman" w:cs="Times New Roman"/>
    </w:rPr>
  </w:style>
  <w:style w:type="table" w:styleId="TableGrid">
    <w:name w:val="Table Grid"/>
    <w:basedOn w:val="TableNormal"/>
    <w:uiPriority w:val="39"/>
    <w:rsid w:val="00664A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84789A"/>
  </w:style>
  <w:style w:type="paragraph" w:styleId="Title">
    <w:name w:val="Title"/>
    <w:next w:val="Normal"/>
    <w:link w:val="TitleChar"/>
    <w:uiPriority w:val="10"/>
    <w:qFormat/>
    <w:rsid w:val="002B58C1"/>
    <w:pPr>
      <w:contextualSpacing/>
    </w:pPr>
    <w:rPr>
      <w:rFonts w:ascii="Helvetica" w:eastAsiaTheme="majorEastAsia" w:hAnsi="Helvetica" w:cstheme="majorBidi"/>
      <w:b/>
      <w:bCs/>
      <w:spacing w:val="-10"/>
      <w:kern w:val="28"/>
      <w:sz w:val="56"/>
      <w:szCs w:val="56"/>
    </w:rPr>
  </w:style>
  <w:style w:type="character" w:customStyle="1" w:styleId="TitleChar">
    <w:name w:val="Title Char"/>
    <w:basedOn w:val="DefaultParagraphFont"/>
    <w:link w:val="Title"/>
    <w:uiPriority w:val="10"/>
    <w:rsid w:val="002B58C1"/>
    <w:rPr>
      <w:rFonts w:ascii="Helvetica" w:eastAsiaTheme="majorEastAsia" w:hAnsi="Helvetica" w:cstheme="majorBidi"/>
      <w:b/>
      <w:bCs/>
      <w:spacing w:val="-10"/>
      <w:kern w:val="28"/>
      <w:sz w:val="56"/>
      <w:szCs w:val="56"/>
    </w:rPr>
  </w:style>
  <w:style w:type="paragraph" w:customStyle="1" w:styleId="Paragraph">
    <w:name w:val="Paragraph"/>
    <w:autoRedefine/>
    <w:qFormat/>
    <w:rsid w:val="00560870"/>
    <w:pPr>
      <w:ind w:firstLine="245"/>
    </w:pPr>
    <w:rPr>
      <w:rFonts w:ascii="Palatino" w:hAnsi="Palatino"/>
      <w:sz w:val="18"/>
      <w:szCs w:val="22"/>
    </w:rPr>
  </w:style>
  <w:style w:type="character" w:styleId="CommentReference">
    <w:name w:val="annotation reference"/>
    <w:basedOn w:val="DefaultParagraphFont"/>
    <w:uiPriority w:val="99"/>
    <w:semiHidden/>
    <w:unhideWhenUsed/>
    <w:rsid w:val="001045F1"/>
    <w:rPr>
      <w:sz w:val="18"/>
      <w:szCs w:val="18"/>
    </w:rPr>
  </w:style>
  <w:style w:type="paragraph" w:styleId="CommentText">
    <w:name w:val="annotation text"/>
    <w:basedOn w:val="Normal"/>
    <w:link w:val="CommentTextChar"/>
    <w:uiPriority w:val="99"/>
    <w:semiHidden/>
    <w:unhideWhenUsed/>
    <w:rsid w:val="001045F1"/>
    <w:rPr>
      <w:sz w:val="24"/>
    </w:rPr>
  </w:style>
  <w:style w:type="character" w:customStyle="1" w:styleId="CommentTextChar">
    <w:name w:val="Comment Text Char"/>
    <w:basedOn w:val="DefaultParagraphFont"/>
    <w:link w:val="CommentText"/>
    <w:uiPriority w:val="99"/>
    <w:semiHidden/>
    <w:rsid w:val="001045F1"/>
    <w:rPr>
      <w:rFonts w:ascii="Palatino" w:hAnsi="Palatino"/>
    </w:rPr>
  </w:style>
  <w:style w:type="paragraph" w:styleId="CommentSubject">
    <w:name w:val="annotation subject"/>
    <w:basedOn w:val="CommentText"/>
    <w:next w:val="CommentText"/>
    <w:link w:val="CommentSubjectChar"/>
    <w:uiPriority w:val="99"/>
    <w:semiHidden/>
    <w:unhideWhenUsed/>
    <w:rsid w:val="001045F1"/>
    <w:rPr>
      <w:b/>
      <w:bCs/>
      <w:sz w:val="20"/>
      <w:szCs w:val="20"/>
    </w:rPr>
  </w:style>
  <w:style w:type="character" w:customStyle="1" w:styleId="CommentSubjectChar">
    <w:name w:val="Comment Subject Char"/>
    <w:basedOn w:val="CommentTextChar"/>
    <w:link w:val="CommentSubject"/>
    <w:uiPriority w:val="99"/>
    <w:semiHidden/>
    <w:rsid w:val="001045F1"/>
    <w:rPr>
      <w:rFonts w:ascii="Palatino" w:hAnsi="Palatino"/>
      <w:b/>
      <w:bCs/>
      <w:sz w:val="20"/>
      <w:szCs w:val="20"/>
    </w:rPr>
  </w:style>
  <w:style w:type="paragraph" w:styleId="BalloonText">
    <w:name w:val="Balloon Text"/>
    <w:basedOn w:val="Normal"/>
    <w:link w:val="BalloonTextChar"/>
    <w:uiPriority w:val="99"/>
    <w:semiHidden/>
    <w:unhideWhenUsed/>
    <w:rsid w:val="001045F1"/>
    <w:pPr>
      <w:spacing w:before="0" w:after="0"/>
    </w:pPr>
    <w:rPr>
      <w:rFonts w:ascii="Times New Roman" w:hAnsi="Times New Roman" w:cs="Times New Roman"/>
      <w:szCs w:val="18"/>
    </w:rPr>
  </w:style>
  <w:style w:type="character" w:customStyle="1" w:styleId="BalloonTextChar">
    <w:name w:val="Balloon Text Char"/>
    <w:basedOn w:val="DefaultParagraphFont"/>
    <w:link w:val="BalloonText"/>
    <w:uiPriority w:val="99"/>
    <w:semiHidden/>
    <w:rsid w:val="001045F1"/>
    <w:rPr>
      <w:rFonts w:ascii="Times New Roman" w:hAnsi="Times New Roman" w:cs="Times New Roman"/>
      <w:sz w:val="18"/>
      <w:szCs w:val="18"/>
    </w:rPr>
  </w:style>
  <w:style w:type="paragraph" w:styleId="Header">
    <w:name w:val="header"/>
    <w:basedOn w:val="Normal"/>
    <w:link w:val="HeaderChar"/>
    <w:uiPriority w:val="99"/>
    <w:unhideWhenUsed/>
    <w:rsid w:val="0012640B"/>
    <w:pPr>
      <w:tabs>
        <w:tab w:val="center" w:pos="4513"/>
        <w:tab w:val="right" w:pos="9026"/>
      </w:tabs>
      <w:spacing w:before="0" w:after="0"/>
    </w:pPr>
  </w:style>
  <w:style w:type="character" w:customStyle="1" w:styleId="HeaderChar">
    <w:name w:val="Header Char"/>
    <w:basedOn w:val="DefaultParagraphFont"/>
    <w:link w:val="Header"/>
    <w:uiPriority w:val="99"/>
    <w:rsid w:val="0012640B"/>
    <w:rPr>
      <w:rFonts w:ascii="Palatino" w:hAnsi="Palatino"/>
      <w:sz w:val="18"/>
    </w:rPr>
  </w:style>
  <w:style w:type="paragraph" w:styleId="Footer">
    <w:name w:val="footer"/>
    <w:basedOn w:val="Normal"/>
    <w:link w:val="FooterChar"/>
    <w:uiPriority w:val="99"/>
    <w:unhideWhenUsed/>
    <w:rsid w:val="0012640B"/>
    <w:pPr>
      <w:tabs>
        <w:tab w:val="center" w:pos="4513"/>
        <w:tab w:val="right" w:pos="9026"/>
      </w:tabs>
      <w:spacing w:before="0" w:after="0"/>
    </w:pPr>
  </w:style>
  <w:style w:type="character" w:customStyle="1" w:styleId="FooterChar">
    <w:name w:val="Footer Char"/>
    <w:basedOn w:val="DefaultParagraphFont"/>
    <w:link w:val="Footer"/>
    <w:uiPriority w:val="99"/>
    <w:rsid w:val="0012640B"/>
    <w:rPr>
      <w:rFonts w:ascii="Palatino" w:hAnsi="Palatino"/>
      <w:sz w:val="18"/>
    </w:rPr>
  </w:style>
  <w:style w:type="character" w:customStyle="1" w:styleId="Heading3Char">
    <w:name w:val="Heading 3 Char"/>
    <w:basedOn w:val="DefaultParagraphFont"/>
    <w:link w:val="Heading3"/>
    <w:uiPriority w:val="9"/>
    <w:rsid w:val="00965675"/>
    <w:rPr>
      <w:rFonts w:ascii="Helvetica" w:eastAsiaTheme="majorEastAsia" w:hAnsi="Helvetica" w:cstheme="majorBidi"/>
      <w:i/>
      <w:kern w:val="32"/>
      <w:sz w:val="18"/>
      <w:szCs w:val="20"/>
      <w:lang w:val="en-US"/>
    </w:rPr>
  </w:style>
  <w:style w:type="paragraph" w:styleId="Quote">
    <w:name w:val="Quote"/>
    <w:basedOn w:val="Normal"/>
    <w:next w:val="Normal"/>
    <w:link w:val="QuoteChar"/>
    <w:autoRedefine/>
    <w:uiPriority w:val="29"/>
    <w:qFormat/>
    <w:rsid w:val="00281E91"/>
    <w:pPr>
      <w:spacing w:before="80"/>
      <w:ind w:left="284" w:right="862" w:firstLine="0"/>
    </w:pPr>
    <w:rPr>
      <w:i/>
      <w:iCs/>
      <w:sz w:val="17"/>
    </w:rPr>
  </w:style>
  <w:style w:type="character" w:customStyle="1" w:styleId="QuoteChar">
    <w:name w:val="Quote Char"/>
    <w:basedOn w:val="DefaultParagraphFont"/>
    <w:link w:val="Quote"/>
    <w:uiPriority w:val="29"/>
    <w:rsid w:val="00281E91"/>
    <w:rPr>
      <w:rFonts w:ascii="Palatino" w:hAnsi="Palatino"/>
      <w:i/>
      <w:iCs/>
      <w:sz w:val="17"/>
    </w:rPr>
  </w:style>
  <w:style w:type="paragraph" w:styleId="FootnoteText">
    <w:name w:val="footnote text"/>
    <w:basedOn w:val="Normal"/>
    <w:link w:val="FootnoteTextChar"/>
    <w:uiPriority w:val="99"/>
    <w:semiHidden/>
    <w:unhideWhenUsed/>
    <w:rsid w:val="00B648B2"/>
    <w:pPr>
      <w:spacing w:before="0" w:after="0"/>
    </w:pPr>
    <w:rPr>
      <w:sz w:val="20"/>
      <w:szCs w:val="20"/>
    </w:rPr>
  </w:style>
  <w:style w:type="character" w:customStyle="1" w:styleId="FootnoteTextChar">
    <w:name w:val="Footnote Text Char"/>
    <w:basedOn w:val="DefaultParagraphFont"/>
    <w:link w:val="FootnoteText"/>
    <w:uiPriority w:val="99"/>
    <w:semiHidden/>
    <w:rsid w:val="00B648B2"/>
    <w:rPr>
      <w:rFonts w:ascii="Palatino" w:hAnsi="Palatino"/>
      <w:sz w:val="20"/>
      <w:szCs w:val="20"/>
    </w:rPr>
  </w:style>
  <w:style w:type="character" w:styleId="FootnoteReference">
    <w:name w:val="footnote reference"/>
    <w:basedOn w:val="DefaultParagraphFont"/>
    <w:uiPriority w:val="99"/>
    <w:semiHidden/>
    <w:unhideWhenUsed/>
    <w:rsid w:val="00B648B2"/>
    <w:rPr>
      <w:vertAlign w:val="superscript"/>
    </w:rPr>
  </w:style>
  <w:style w:type="character" w:styleId="EndnoteReference">
    <w:name w:val="endnote reference"/>
    <w:basedOn w:val="DefaultParagraphFont"/>
    <w:uiPriority w:val="99"/>
    <w:semiHidden/>
    <w:unhideWhenUsed/>
    <w:rsid w:val="00F46276"/>
    <w:rPr>
      <w:vertAlign w:val="superscript"/>
    </w:rPr>
  </w:style>
  <w:style w:type="paragraph" w:styleId="NormalWeb">
    <w:name w:val="Normal (Web)"/>
    <w:basedOn w:val="Normal"/>
    <w:uiPriority w:val="99"/>
    <w:semiHidden/>
    <w:unhideWhenUsed/>
    <w:rsid w:val="00136E8F"/>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601043">
      <w:bodyDiv w:val="1"/>
      <w:marLeft w:val="0"/>
      <w:marRight w:val="0"/>
      <w:marTop w:val="0"/>
      <w:marBottom w:val="0"/>
      <w:divBdr>
        <w:top w:val="none" w:sz="0" w:space="0" w:color="auto"/>
        <w:left w:val="none" w:sz="0" w:space="0" w:color="auto"/>
        <w:bottom w:val="none" w:sz="0" w:space="0" w:color="auto"/>
        <w:right w:val="none" w:sz="0" w:space="0" w:color="auto"/>
      </w:divBdr>
    </w:div>
    <w:div w:id="226033939">
      <w:bodyDiv w:val="1"/>
      <w:marLeft w:val="0"/>
      <w:marRight w:val="0"/>
      <w:marTop w:val="0"/>
      <w:marBottom w:val="0"/>
      <w:divBdr>
        <w:top w:val="none" w:sz="0" w:space="0" w:color="auto"/>
        <w:left w:val="none" w:sz="0" w:space="0" w:color="auto"/>
        <w:bottom w:val="none" w:sz="0" w:space="0" w:color="auto"/>
        <w:right w:val="none" w:sz="0" w:space="0" w:color="auto"/>
      </w:divBdr>
    </w:div>
    <w:div w:id="324018915">
      <w:bodyDiv w:val="1"/>
      <w:marLeft w:val="0"/>
      <w:marRight w:val="0"/>
      <w:marTop w:val="0"/>
      <w:marBottom w:val="0"/>
      <w:divBdr>
        <w:top w:val="none" w:sz="0" w:space="0" w:color="auto"/>
        <w:left w:val="none" w:sz="0" w:space="0" w:color="auto"/>
        <w:bottom w:val="none" w:sz="0" w:space="0" w:color="auto"/>
        <w:right w:val="none" w:sz="0" w:space="0" w:color="auto"/>
      </w:divBdr>
    </w:div>
    <w:div w:id="765002675">
      <w:bodyDiv w:val="1"/>
      <w:marLeft w:val="0"/>
      <w:marRight w:val="0"/>
      <w:marTop w:val="0"/>
      <w:marBottom w:val="0"/>
      <w:divBdr>
        <w:top w:val="none" w:sz="0" w:space="0" w:color="auto"/>
        <w:left w:val="none" w:sz="0" w:space="0" w:color="auto"/>
        <w:bottom w:val="none" w:sz="0" w:space="0" w:color="auto"/>
        <w:right w:val="none" w:sz="0" w:space="0" w:color="auto"/>
      </w:divBdr>
    </w:div>
    <w:div w:id="775952917">
      <w:bodyDiv w:val="1"/>
      <w:marLeft w:val="0"/>
      <w:marRight w:val="0"/>
      <w:marTop w:val="0"/>
      <w:marBottom w:val="0"/>
      <w:divBdr>
        <w:top w:val="none" w:sz="0" w:space="0" w:color="auto"/>
        <w:left w:val="none" w:sz="0" w:space="0" w:color="auto"/>
        <w:bottom w:val="none" w:sz="0" w:space="0" w:color="auto"/>
        <w:right w:val="none" w:sz="0" w:space="0" w:color="auto"/>
      </w:divBdr>
    </w:div>
    <w:div w:id="997339514">
      <w:bodyDiv w:val="1"/>
      <w:marLeft w:val="0"/>
      <w:marRight w:val="0"/>
      <w:marTop w:val="0"/>
      <w:marBottom w:val="0"/>
      <w:divBdr>
        <w:top w:val="none" w:sz="0" w:space="0" w:color="auto"/>
        <w:left w:val="none" w:sz="0" w:space="0" w:color="auto"/>
        <w:bottom w:val="none" w:sz="0" w:space="0" w:color="auto"/>
        <w:right w:val="none" w:sz="0" w:space="0" w:color="auto"/>
      </w:divBdr>
    </w:div>
    <w:div w:id="1005323743">
      <w:bodyDiv w:val="1"/>
      <w:marLeft w:val="0"/>
      <w:marRight w:val="0"/>
      <w:marTop w:val="0"/>
      <w:marBottom w:val="0"/>
      <w:divBdr>
        <w:top w:val="none" w:sz="0" w:space="0" w:color="auto"/>
        <w:left w:val="none" w:sz="0" w:space="0" w:color="auto"/>
        <w:bottom w:val="none" w:sz="0" w:space="0" w:color="auto"/>
        <w:right w:val="none" w:sz="0" w:space="0" w:color="auto"/>
      </w:divBdr>
    </w:div>
    <w:div w:id="1047296178">
      <w:bodyDiv w:val="1"/>
      <w:marLeft w:val="0"/>
      <w:marRight w:val="0"/>
      <w:marTop w:val="0"/>
      <w:marBottom w:val="0"/>
      <w:divBdr>
        <w:top w:val="none" w:sz="0" w:space="0" w:color="auto"/>
        <w:left w:val="none" w:sz="0" w:space="0" w:color="auto"/>
        <w:bottom w:val="none" w:sz="0" w:space="0" w:color="auto"/>
        <w:right w:val="none" w:sz="0" w:space="0" w:color="auto"/>
      </w:divBdr>
    </w:div>
    <w:div w:id="1069577249">
      <w:bodyDiv w:val="1"/>
      <w:marLeft w:val="0"/>
      <w:marRight w:val="0"/>
      <w:marTop w:val="0"/>
      <w:marBottom w:val="0"/>
      <w:divBdr>
        <w:top w:val="none" w:sz="0" w:space="0" w:color="auto"/>
        <w:left w:val="none" w:sz="0" w:space="0" w:color="auto"/>
        <w:bottom w:val="none" w:sz="0" w:space="0" w:color="auto"/>
        <w:right w:val="none" w:sz="0" w:space="0" w:color="auto"/>
      </w:divBdr>
    </w:div>
    <w:div w:id="1089473345">
      <w:bodyDiv w:val="1"/>
      <w:marLeft w:val="0"/>
      <w:marRight w:val="0"/>
      <w:marTop w:val="0"/>
      <w:marBottom w:val="0"/>
      <w:divBdr>
        <w:top w:val="none" w:sz="0" w:space="0" w:color="auto"/>
        <w:left w:val="none" w:sz="0" w:space="0" w:color="auto"/>
        <w:bottom w:val="none" w:sz="0" w:space="0" w:color="auto"/>
        <w:right w:val="none" w:sz="0" w:space="0" w:color="auto"/>
      </w:divBdr>
    </w:div>
    <w:div w:id="1157963432">
      <w:bodyDiv w:val="1"/>
      <w:marLeft w:val="0"/>
      <w:marRight w:val="0"/>
      <w:marTop w:val="0"/>
      <w:marBottom w:val="0"/>
      <w:divBdr>
        <w:top w:val="none" w:sz="0" w:space="0" w:color="auto"/>
        <w:left w:val="none" w:sz="0" w:space="0" w:color="auto"/>
        <w:bottom w:val="none" w:sz="0" w:space="0" w:color="auto"/>
        <w:right w:val="none" w:sz="0" w:space="0" w:color="auto"/>
      </w:divBdr>
    </w:div>
    <w:div w:id="1177111562">
      <w:bodyDiv w:val="1"/>
      <w:marLeft w:val="0"/>
      <w:marRight w:val="0"/>
      <w:marTop w:val="0"/>
      <w:marBottom w:val="0"/>
      <w:divBdr>
        <w:top w:val="none" w:sz="0" w:space="0" w:color="auto"/>
        <w:left w:val="none" w:sz="0" w:space="0" w:color="auto"/>
        <w:bottom w:val="none" w:sz="0" w:space="0" w:color="auto"/>
        <w:right w:val="none" w:sz="0" w:space="0" w:color="auto"/>
      </w:divBdr>
    </w:div>
    <w:div w:id="1256865172">
      <w:bodyDiv w:val="1"/>
      <w:marLeft w:val="0"/>
      <w:marRight w:val="0"/>
      <w:marTop w:val="0"/>
      <w:marBottom w:val="0"/>
      <w:divBdr>
        <w:top w:val="none" w:sz="0" w:space="0" w:color="auto"/>
        <w:left w:val="none" w:sz="0" w:space="0" w:color="auto"/>
        <w:bottom w:val="none" w:sz="0" w:space="0" w:color="auto"/>
        <w:right w:val="none" w:sz="0" w:space="0" w:color="auto"/>
      </w:divBdr>
    </w:div>
    <w:div w:id="1320422858">
      <w:bodyDiv w:val="1"/>
      <w:marLeft w:val="0"/>
      <w:marRight w:val="0"/>
      <w:marTop w:val="0"/>
      <w:marBottom w:val="0"/>
      <w:divBdr>
        <w:top w:val="none" w:sz="0" w:space="0" w:color="auto"/>
        <w:left w:val="none" w:sz="0" w:space="0" w:color="auto"/>
        <w:bottom w:val="none" w:sz="0" w:space="0" w:color="auto"/>
        <w:right w:val="none" w:sz="0" w:space="0" w:color="auto"/>
      </w:divBdr>
    </w:div>
    <w:div w:id="1436829071">
      <w:bodyDiv w:val="1"/>
      <w:marLeft w:val="0"/>
      <w:marRight w:val="0"/>
      <w:marTop w:val="0"/>
      <w:marBottom w:val="0"/>
      <w:divBdr>
        <w:top w:val="none" w:sz="0" w:space="0" w:color="auto"/>
        <w:left w:val="none" w:sz="0" w:space="0" w:color="auto"/>
        <w:bottom w:val="none" w:sz="0" w:space="0" w:color="auto"/>
        <w:right w:val="none" w:sz="0" w:space="0" w:color="auto"/>
      </w:divBdr>
    </w:div>
    <w:div w:id="1477452427">
      <w:bodyDiv w:val="1"/>
      <w:marLeft w:val="0"/>
      <w:marRight w:val="0"/>
      <w:marTop w:val="0"/>
      <w:marBottom w:val="0"/>
      <w:divBdr>
        <w:top w:val="none" w:sz="0" w:space="0" w:color="auto"/>
        <w:left w:val="none" w:sz="0" w:space="0" w:color="auto"/>
        <w:bottom w:val="none" w:sz="0" w:space="0" w:color="auto"/>
        <w:right w:val="none" w:sz="0" w:space="0" w:color="auto"/>
      </w:divBdr>
    </w:div>
    <w:div w:id="1646352285">
      <w:bodyDiv w:val="1"/>
      <w:marLeft w:val="0"/>
      <w:marRight w:val="0"/>
      <w:marTop w:val="0"/>
      <w:marBottom w:val="0"/>
      <w:divBdr>
        <w:top w:val="none" w:sz="0" w:space="0" w:color="auto"/>
        <w:left w:val="none" w:sz="0" w:space="0" w:color="auto"/>
        <w:bottom w:val="none" w:sz="0" w:space="0" w:color="auto"/>
        <w:right w:val="none" w:sz="0" w:space="0" w:color="auto"/>
      </w:divBdr>
    </w:div>
    <w:div w:id="1689019179">
      <w:bodyDiv w:val="1"/>
      <w:marLeft w:val="0"/>
      <w:marRight w:val="0"/>
      <w:marTop w:val="0"/>
      <w:marBottom w:val="0"/>
      <w:divBdr>
        <w:top w:val="none" w:sz="0" w:space="0" w:color="auto"/>
        <w:left w:val="none" w:sz="0" w:space="0" w:color="auto"/>
        <w:bottom w:val="none" w:sz="0" w:space="0" w:color="auto"/>
        <w:right w:val="none" w:sz="0" w:space="0" w:color="auto"/>
      </w:divBdr>
    </w:div>
    <w:div w:id="1695841175">
      <w:bodyDiv w:val="1"/>
      <w:marLeft w:val="0"/>
      <w:marRight w:val="0"/>
      <w:marTop w:val="0"/>
      <w:marBottom w:val="0"/>
      <w:divBdr>
        <w:top w:val="none" w:sz="0" w:space="0" w:color="auto"/>
        <w:left w:val="none" w:sz="0" w:space="0" w:color="auto"/>
        <w:bottom w:val="none" w:sz="0" w:space="0" w:color="auto"/>
        <w:right w:val="none" w:sz="0" w:space="0" w:color="auto"/>
      </w:divBdr>
    </w:div>
    <w:div w:id="1779256046">
      <w:bodyDiv w:val="1"/>
      <w:marLeft w:val="0"/>
      <w:marRight w:val="0"/>
      <w:marTop w:val="0"/>
      <w:marBottom w:val="0"/>
      <w:divBdr>
        <w:top w:val="none" w:sz="0" w:space="0" w:color="auto"/>
        <w:left w:val="none" w:sz="0" w:space="0" w:color="auto"/>
        <w:bottom w:val="none" w:sz="0" w:space="0" w:color="auto"/>
        <w:right w:val="none" w:sz="0" w:space="0" w:color="auto"/>
      </w:divBdr>
    </w:div>
    <w:div w:id="1856385012">
      <w:bodyDiv w:val="1"/>
      <w:marLeft w:val="0"/>
      <w:marRight w:val="0"/>
      <w:marTop w:val="0"/>
      <w:marBottom w:val="0"/>
      <w:divBdr>
        <w:top w:val="none" w:sz="0" w:space="0" w:color="auto"/>
        <w:left w:val="none" w:sz="0" w:space="0" w:color="auto"/>
        <w:bottom w:val="none" w:sz="0" w:space="0" w:color="auto"/>
        <w:right w:val="none" w:sz="0" w:space="0" w:color="auto"/>
      </w:divBdr>
    </w:div>
    <w:div w:id="1999308376">
      <w:bodyDiv w:val="1"/>
      <w:marLeft w:val="0"/>
      <w:marRight w:val="0"/>
      <w:marTop w:val="0"/>
      <w:marBottom w:val="0"/>
      <w:divBdr>
        <w:top w:val="none" w:sz="0" w:space="0" w:color="auto"/>
        <w:left w:val="none" w:sz="0" w:space="0" w:color="auto"/>
        <w:bottom w:val="none" w:sz="0" w:space="0" w:color="auto"/>
        <w:right w:val="none" w:sz="0" w:space="0" w:color="auto"/>
      </w:divBdr>
    </w:div>
    <w:div w:id="2091922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null)"/><Relationship Id="rId21" Type="http://schemas.openxmlformats.org/officeDocument/2006/relationships/image" Target="media/image12.(null)"/><Relationship Id="rId22" Type="http://schemas.openxmlformats.org/officeDocument/2006/relationships/image" Target="media/image13.pn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26" Type="http://schemas.microsoft.com/office/2016/09/relationships/commentsIds" Target="commentsIds.xml"/><Relationship Id="rId10" Type="http://schemas.openxmlformats.org/officeDocument/2006/relationships/image" Target="media/image1.(null)"/><Relationship Id="rId11" Type="http://schemas.openxmlformats.org/officeDocument/2006/relationships/image" Target="media/image2.(null)"/><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null)"/><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null)"/><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Bor</b:Tag>
    <b:SourceType>ConferenceProceedings</b:SourceType>
    <b:Guid>{CAD575A6-7640-E24A-A72F-98FF7F475AD7}</b:Guid>
    <b:Title>Batching, Error Checking and Data Collecting: Understanding Data Entry in a Financial Office</b:Title>
    <b:City>Sheffield, UK</b:City>
    <b:Author>
      <b:Author>
        <b:NameList>
          <b:Person>
            <b:Last>Borghouts</b:Last>
            <b:First>Judith</b:First>
          </b:Person>
          <b:Person>
            <b:Last>Brumby</b:Last>
            <b:First>Duncan</b:First>
          </b:Person>
          <b:Person>
            <b:Last>Cox</b:Last>
            <b:First>Anna</b:First>
          </b:Person>
        </b:NameList>
      </b:Author>
    </b:Author>
    <b:ConferenceName>Proceedings of the 15th European Conference on Computer-Supported Work</b:ConferenceName>
    <b:Year>2017</b:Year>
    <b:RefOrder>1</b:RefOrder>
  </b:Source>
  <b:Source>
    <b:Tag>Gon04</b:Tag>
    <b:SourceType>ConferenceProceedings</b:SourceType>
    <b:Guid>{09A18790-9177-BC43-AC3D-A99ADDB18798}</b:Guid>
    <b:Author>
      <b:Author>
        <b:NameList>
          <b:Person>
            <b:Last>Gonzalez</b:Last>
            <b:First>Victor</b:First>
            <b:Middle>M</b:Middle>
          </b:Person>
          <b:Person>
            <b:Last>Mark</b:Last>
            <b:First>Gloria</b:First>
          </b:Person>
        </b:NameList>
      </b:Author>
    </b:Author>
    <b:Title>Constant, constant, multi-tasking craziness</b:Title>
    <b:ConferenceName>Proceedings of the SIGCHI Conference on Human Factors in Computing Systems (CHI'04)</b:ConferenceName>
    <b:Year>2004</b:Year>
    <b:Pages>113-120</b:Pages>
    <b:RefOrder>2</b:RefOrder>
  </b:Source>
  <b:Source>
    <b:Tag>Man18</b:Tag>
    <b:SourceType>InternetSite</b:SourceType>
    <b:Guid>{8719A2F6-BAE2-584B-ADD6-A0D166F31999}</b:Guid>
    <b:Year>2018</b:Year>
    <b:InternetSiteTitle>ManicTime</b:InternetSiteTitle>
    <b:URL>https://www.manictime.com</b:URL>
    <b:Month>1</b:Month>
    <b:Day>8</b:Day>
    <b:RefOrder>3</b:RefOrder>
  </b:Source>
</b:Sources>
</file>

<file path=customXml/itemProps1.xml><?xml version="1.0" encoding="utf-8"?>
<ds:datastoreItem xmlns:ds="http://schemas.openxmlformats.org/officeDocument/2006/customXml" ds:itemID="{4FB147BE-C2CF-6645-807D-2D391F9E6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13</Pages>
  <Words>19959</Words>
  <Characters>113772</Characters>
  <Application>Microsoft Macintosh Word</Application>
  <DocSecurity>0</DocSecurity>
  <Lines>948</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Borghouts, Judith</dc:creator>
  <cp:keywords/>
  <dc:description/>
  <cp:lastModifiedBy>Judith Borghouts</cp:lastModifiedBy>
  <cp:revision>307</cp:revision>
  <dcterms:created xsi:type="dcterms:W3CDTF">2018-05-07T13:18:00Z</dcterms:created>
  <dcterms:modified xsi:type="dcterms:W3CDTF">2018-05-13T16:02:00Z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http://www.zotero.org/styles/acm-sigchi-proceedings</vt:lpwstr>
  </property>
  <property fmtid="{D5CDD505-2E9C-101B-9397-08002B2CF9AE}" pid="3" name="Mendeley Recent Style Name 0_1">
    <vt:lpwstr>ACM SIGCHI Proceedings (2016)</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062ef6f7-abab-3867-8de2-1dbc7d80cca8</vt:lpwstr>
  </property>
  <property fmtid="{D5CDD505-2E9C-101B-9397-08002B2CF9AE}" pid="24" name="Mendeley Citation Style_1">
    <vt:lpwstr>http://www.zotero.org/styles/apa</vt:lpwstr>
  </property>
</Properties>
</file>